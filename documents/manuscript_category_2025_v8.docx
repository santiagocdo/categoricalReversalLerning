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ED78" w14:textId="1524F6C5" w:rsidR="00FC43B6" w:rsidRPr="00F9232D" w:rsidRDefault="00FC43B6" w:rsidP="008A7F11">
      <w:pPr>
        <w:jc w:val="center"/>
        <w:rPr>
          <w:rFonts w:ascii="Times New Roman" w:hAnsi="Times New Roman" w:cs="Times New Roman"/>
        </w:rPr>
      </w:pPr>
      <w:bookmarkStart w:id="0" w:name="_Hlk198120894"/>
      <w:r w:rsidRPr="00C42B97">
        <w:rPr>
          <w:rFonts w:ascii="Times New Roman" w:hAnsi="Times New Roman" w:cs="Times New Roman"/>
        </w:rPr>
        <w:t>H</w:t>
      </w:r>
      <w:r w:rsidRPr="00F9232D">
        <w:rPr>
          <w:rFonts w:ascii="Times New Roman" w:hAnsi="Times New Roman" w:cs="Times New Roman"/>
        </w:rPr>
        <w:t>uman Category Learning in Reversal Tasks: Dynamic Learning Rates Help Overcome Catastrophic Interference in Connectionist Networks</w:t>
      </w:r>
    </w:p>
    <w:p w14:paraId="1186F573" w14:textId="77777777" w:rsidR="008A7F11" w:rsidRPr="00F9232D" w:rsidRDefault="008A7F11" w:rsidP="008A7F11">
      <w:pPr>
        <w:jc w:val="center"/>
        <w:rPr>
          <w:rFonts w:ascii="Times New Roman" w:hAnsi="Times New Roman" w:cs="Times New Roman"/>
        </w:rPr>
      </w:pPr>
    </w:p>
    <w:p w14:paraId="24608E33" w14:textId="55B9050F" w:rsidR="008A7F11" w:rsidRPr="00F9232D" w:rsidRDefault="00FC43B6" w:rsidP="008A7F11">
      <w:pPr>
        <w:jc w:val="center"/>
        <w:rPr>
          <w:rFonts w:ascii="Times New Roman" w:hAnsi="Times New Roman" w:cs="Times New Roman"/>
        </w:rPr>
      </w:pPr>
      <w:r w:rsidRPr="00F9232D">
        <w:rPr>
          <w:rFonts w:ascii="Times New Roman" w:hAnsi="Times New Roman" w:cs="Times New Roman"/>
        </w:rPr>
        <w:t>Santiago Castiello, Andrew R. Delamater</w:t>
      </w:r>
    </w:p>
    <w:p w14:paraId="525E2C83" w14:textId="77777777" w:rsidR="008A7F11" w:rsidRPr="00F9232D" w:rsidRDefault="008A7F11" w:rsidP="00BB1693">
      <w:pPr>
        <w:rPr>
          <w:rFonts w:ascii="Times New Roman" w:hAnsi="Times New Roman" w:cs="Times New Roman"/>
        </w:rPr>
      </w:pPr>
    </w:p>
    <w:p w14:paraId="06CE9437" w14:textId="5D0A9D40" w:rsidR="004775F2" w:rsidRPr="00F9232D" w:rsidDel="009A68FD" w:rsidRDefault="004775F2" w:rsidP="004775F2">
      <w:pPr>
        <w:pStyle w:val="Heading1"/>
        <w:rPr>
          <w:del w:id="1" w:author="Castiello de Obeso, Santiago" w:date="2025-09-03T15:58:00Z" w16du:dateUtc="2025-09-03T19:58:00Z"/>
          <w:rFonts w:ascii="Times New Roman" w:hAnsi="Times New Roman" w:cs="Times New Roman"/>
        </w:rPr>
      </w:pPr>
      <w:del w:id="2" w:author="Castiello de Obeso, Santiago" w:date="2025-09-03T15:58:00Z" w16du:dateUtc="2025-09-03T19:58:00Z">
        <w:r w:rsidRPr="00F9232D" w:rsidDel="009A68FD">
          <w:rPr>
            <w:rFonts w:ascii="Times New Roman" w:hAnsi="Times New Roman" w:cs="Times New Roman"/>
          </w:rPr>
          <w:delText>Abstract</w:delText>
        </w:r>
        <w:r w:rsidR="00504D86" w:rsidRPr="00F9232D" w:rsidDel="009A68FD">
          <w:rPr>
            <w:rFonts w:ascii="Times New Roman" w:hAnsi="Times New Roman" w:cs="Times New Roman"/>
          </w:rPr>
          <w:delText xml:space="preserve"> (</w:delText>
        </w:r>
        <w:r w:rsidR="001B0E16" w:rsidRPr="00F9232D" w:rsidDel="009A68FD">
          <w:rPr>
            <w:rFonts w:ascii="Times New Roman" w:hAnsi="Times New Roman" w:cs="Times New Roman"/>
          </w:rPr>
          <w:delText>44</w:delText>
        </w:r>
        <w:r w:rsidR="005832F1" w:rsidRPr="00F9232D" w:rsidDel="009A68FD">
          <w:rPr>
            <w:rFonts w:ascii="Times New Roman" w:hAnsi="Times New Roman" w:cs="Times New Roman"/>
          </w:rPr>
          <w:delText>0</w:delText>
        </w:r>
        <w:r w:rsidR="00504D86" w:rsidRPr="00F9232D" w:rsidDel="009A68FD">
          <w:rPr>
            <w:rFonts w:ascii="Times New Roman" w:hAnsi="Times New Roman" w:cs="Times New Roman"/>
          </w:rPr>
          <w:delText xml:space="preserve"> words)</w:delText>
        </w:r>
      </w:del>
    </w:p>
    <w:p w14:paraId="2079DAC3" w14:textId="64B427A2" w:rsidR="00AB100B" w:rsidRPr="00F9232D" w:rsidRDefault="00AB100B" w:rsidP="00504D86">
      <w:pPr>
        <w:rPr>
          <w:rFonts w:ascii="Times New Roman" w:hAnsi="Times New Roman" w:cs="Times New Roman"/>
        </w:rPr>
      </w:pPr>
      <w:del w:id="3" w:author="Castiello de Obeso, Santiago" w:date="2025-09-03T15:58:00Z" w16du:dateUtc="2025-09-03T19:58:00Z">
        <w:r w:rsidRPr="00F9232D" w:rsidDel="009A68FD">
          <w:rPr>
            <w:rFonts w:ascii="Times New Roman" w:hAnsi="Times New Roman" w:cs="Times New Roman"/>
          </w:rPr>
          <w:delText xml:space="preserve">Agents </w:delText>
        </w:r>
        <w:r w:rsidR="0077463F" w:rsidRPr="00F9232D" w:rsidDel="009A68FD">
          <w:rPr>
            <w:rFonts w:ascii="Times New Roman" w:hAnsi="Times New Roman" w:cs="Times New Roman"/>
          </w:rPr>
          <w:delText>tend to group together physically distinct stimulus exemplars</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that have never </w:delText>
        </w:r>
        <w:r w:rsidR="0077463F" w:rsidRPr="00F9232D" w:rsidDel="009A68FD">
          <w:rPr>
            <w:rFonts w:ascii="Times New Roman" w:hAnsi="Times New Roman" w:cs="Times New Roman"/>
          </w:rPr>
          <w:delText xml:space="preserve">directly </w:delText>
        </w:r>
        <w:r w:rsidRPr="00F9232D" w:rsidDel="009A68FD">
          <w:rPr>
            <w:rFonts w:ascii="Times New Roman" w:hAnsi="Times New Roman" w:cs="Times New Roman"/>
          </w:rPr>
          <w:delText>been p</w:delText>
        </w:r>
        <w:r w:rsidR="0077463F" w:rsidRPr="00F9232D" w:rsidDel="009A68FD">
          <w:rPr>
            <w:rFonts w:ascii="Times New Roman" w:hAnsi="Times New Roman" w:cs="Times New Roman"/>
          </w:rPr>
          <w:delText>aired</w:delText>
        </w:r>
        <w:r w:rsidRPr="00F9232D" w:rsidDel="009A68FD">
          <w:rPr>
            <w:rFonts w:ascii="Times New Roman" w:hAnsi="Times New Roman" w:cs="Times New Roman"/>
          </w:rPr>
          <w:delText xml:space="preserve"> together but</w:delText>
        </w:r>
        <w:r w:rsidR="0077463F" w:rsidRPr="00F9232D" w:rsidDel="009A68FD">
          <w:rPr>
            <w:rFonts w:ascii="Times New Roman" w:hAnsi="Times New Roman" w:cs="Times New Roman"/>
          </w:rPr>
          <w:delText xml:space="preserve"> that</w:delText>
        </w:r>
        <w:r w:rsidRPr="00F9232D" w:rsidDel="009A68FD">
          <w:rPr>
            <w:rFonts w:ascii="Times New Roman" w:hAnsi="Times New Roman" w:cs="Times New Roman"/>
          </w:rPr>
          <w:delText xml:space="preserve"> share predictive value </w:delText>
        </w:r>
        <w:r w:rsidR="00B40F08" w:rsidRPr="00F9232D" w:rsidDel="009A68FD">
          <w:rPr>
            <w:rFonts w:ascii="Times New Roman" w:hAnsi="Times New Roman" w:cs="Times New Roman"/>
          </w:rPr>
          <w:delText xml:space="preserve">with respect </w:delText>
        </w:r>
        <w:r w:rsidR="0077463F" w:rsidRPr="00F9232D" w:rsidDel="009A68FD">
          <w:rPr>
            <w:rFonts w:ascii="Times New Roman" w:hAnsi="Times New Roman" w:cs="Times New Roman"/>
          </w:rPr>
          <w:delText>to some</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outcome. This </w:delText>
        </w:r>
        <w:r w:rsidR="0077463F" w:rsidRPr="00F9232D" w:rsidDel="009A68FD">
          <w:rPr>
            <w:rFonts w:ascii="Times New Roman" w:hAnsi="Times New Roman" w:cs="Times New Roman"/>
          </w:rPr>
          <w:delText>“</w:delText>
        </w:r>
        <w:r w:rsidRPr="00F9232D" w:rsidDel="009A68FD">
          <w:rPr>
            <w:rFonts w:ascii="Times New Roman" w:hAnsi="Times New Roman" w:cs="Times New Roman"/>
          </w:rPr>
          <w:delText>common coding</w:delText>
        </w:r>
        <w:r w:rsidR="0077463F" w:rsidRPr="00F9232D" w:rsidDel="009A68FD">
          <w:rPr>
            <w:rFonts w:ascii="Times New Roman" w:hAnsi="Times New Roman" w:cs="Times New Roman"/>
          </w:rPr>
          <w:delText>”</w:delText>
        </w:r>
        <w:r w:rsidRPr="00F9232D" w:rsidDel="009A68FD">
          <w:rPr>
            <w:rFonts w:ascii="Times New Roman" w:hAnsi="Times New Roman" w:cs="Times New Roman"/>
          </w:rPr>
          <w:delText xml:space="preserve"> </w:delText>
        </w:r>
        <w:r w:rsidR="00B40F08" w:rsidRPr="00F9232D" w:rsidDel="009A68FD">
          <w:rPr>
            <w:rFonts w:ascii="Times New Roman" w:hAnsi="Times New Roman" w:cs="Times New Roman"/>
          </w:rPr>
          <w:delText xml:space="preserve">phenomena </w:delText>
        </w:r>
        <w:r w:rsidR="00EF4FCB" w:rsidRPr="00F9232D" w:rsidDel="009A68FD">
          <w:rPr>
            <w:rFonts w:ascii="Times New Roman" w:hAnsi="Times New Roman" w:cs="Times New Roman"/>
          </w:rPr>
          <w:delText xml:space="preserve">was examined </w:delText>
        </w:r>
        <w:r w:rsidR="0077463F" w:rsidRPr="00F9232D" w:rsidDel="009A68FD">
          <w:rPr>
            <w:rFonts w:ascii="Times New Roman" w:hAnsi="Times New Roman" w:cs="Times New Roman"/>
          </w:rPr>
          <w:delText>with a</w:delText>
        </w:r>
        <w:r w:rsidRPr="00F9232D" w:rsidDel="009A68FD">
          <w:rPr>
            <w:rFonts w:ascii="Times New Roman" w:hAnsi="Times New Roman" w:cs="Times New Roman"/>
          </w:rPr>
          <w:delText xml:space="preserve"> category learning</w:delText>
        </w:r>
        <w:r w:rsidR="0077463F" w:rsidRPr="00F9232D" w:rsidDel="009A68FD">
          <w:rPr>
            <w:rFonts w:ascii="Times New Roman" w:hAnsi="Times New Roman" w:cs="Times New Roman"/>
          </w:rPr>
          <w:delText xml:space="preserve"> task</w:delText>
        </w:r>
        <w:r w:rsidR="00B40F08" w:rsidRPr="00F9232D" w:rsidDel="009A68FD">
          <w:rPr>
            <w:rFonts w:ascii="Times New Roman" w:hAnsi="Times New Roman" w:cs="Times New Roman"/>
          </w:rPr>
          <w:delText>.</w:delText>
        </w:r>
        <w:r w:rsidR="00EC5F21"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We conducted two experiments</w:delText>
        </w:r>
        <w:r w:rsidR="006E4D87"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where </w:delText>
        </w:r>
        <w:r w:rsidR="0077463F" w:rsidRPr="00F9232D" w:rsidDel="009A68FD">
          <w:rPr>
            <w:rFonts w:ascii="Times New Roman" w:hAnsi="Times New Roman" w:cs="Times New Roman"/>
          </w:rPr>
          <w:delText xml:space="preserve">human </w:delText>
        </w:r>
        <w:r w:rsidRPr="00F9232D" w:rsidDel="009A68FD">
          <w:rPr>
            <w:rFonts w:ascii="Times New Roman" w:hAnsi="Times New Roman" w:cs="Times New Roman"/>
          </w:rPr>
          <w:delText xml:space="preserve">participants </w:delText>
        </w:r>
        <w:r w:rsidR="0077463F" w:rsidRPr="00F9232D" w:rsidDel="009A68FD">
          <w:rPr>
            <w:rFonts w:ascii="Times New Roman" w:hAnsi="Times New Roman" w:cs="Times New Roman"/>
          </w:rPr>
          <w:delText xml:space="preserve">learned to </w:delText>
        </w:r>
        <w:r w:rsidRPr="00F9232D" w:rsidDel="009A68FD">
          <w:rPr>
            <w:rFonts w:ascii="Times New Roman" w:hAnsi="Times New Roman" w:cs="Times New Roman"/>
          </w:rPr>
          <w:delText>classif</w:delText>
        </w:r>
        <w:r w:rsidR="0077463F" w:rsidRPr="00F9232D" w:rsidDel="009A68FD">
          <w:rPr>
            <w:rFonts w:ascii="Times New Roman" w:hAnsi="Times New Roman" w:cs="Times New Roman"/>
          </w:rPr>
          <w:delText>y</w:delText>
        </w:r>
        <w:r w:rsidRPr="00F9232D" w:rsidDel="009A68FD">
          <w:rPr>
            <w:rFonts w:ascii="Times New Roman" w:hAnsi="Times New Roman" w:cs="Times New Roman"/>
          </w:rPr>
          <w:delText xml:space="preserve"> </w:delText>
        </w:r>
        <w:r w:rsidR="0077463F" w:rsidRPr="00F9232D" w:rsidDel="009A68FD">
          <w:rPr>
            <w:rFonts w:ascii="Times New Roman" w:hAnsi="Times New Roman" w:cs="Times New Roman"/>
          </w:rPr>
          <w:delText xml:space="preserve">arbitrarily chosen </w:delText>
        </w:r>
        <w:r w:rsidRPr="00F9232D" w:rsidDel="009A68FD">
          <w:rPr>
            <w:rFonts w:ascii="Times New Roman" w:hAnsi="Times New Roman" w:cs="Times New Roman"/>
          </w:rPr>
          <w:delText>exemplars</w:delText>
        </w:r>
        <w:r w:rsidR="0077463F" w:rsidRPr="00F9232D" w:rsidDel="009A68FD">
          <w:rPr>
            <w:rFonts w:ascii="Times New Roman" w:hAnsi="Times New Roman" w:cs="Times New Roman"/>
          </w:rPr>
          <w:delText xml:space="preserve"> (different fractal images)</w:delText>
        </w:r>
        <w:r w:rsidRPr="00F9232D" w:rsidDel="009A68FD">
          <w:rPr>
            <w:rFonts w:ascii="Times New Roman" w:hAnsi="Times New Roman" w:cs="Times New Roman"/>
          </w:rPr>
          <w:delText xml:space="preserve"> in</w:delText>
        </w:r>
        <w:r w:rsidR="0077463F" w:rsidRPr="00F9232D" w:rsidDel="009A68FD">
          <w:rPr>
            <w:rFonts w:ascii="Times New Roman" w:hAnsi="Times New Roman" w:cs="Times New Roman"/>
          </w:rPr>
          <w:delText>to</w:delText>
        </w:r>
        <w:r w:rsidRPr="00F9232D" w:rsidDel="009A68FD">
          <w:rPr>
            <w:rFonts w:ascii="Times New Roman" w:hAnsi="Times New Roman" w:cs="Times New Roman"/>
          </w:rPr>
          <w:delText xml:space="preserve"> two </w:delText>
        </w:r>
        <w:r w:rsidR="0077463F" w:rsidRPr="00F9232D" w:rsidDel="009A68FD">
          <w:rPr>
            <w:rFonts w:ascii="Times New Roman" w:hAnsi="Times New Roman" w:cs="Times New Roman"/>
          </w:rPr>
          <w:delText xml:space="preserve">distinct </w:delText>
        </w:r>
        <w:r w:rsidRPr="00F9232D" w:rsidDel="009A68FD">
          <w:rPr>
            <w:rFonts w:ascii="Times New Roman" w:hAnsi="Times New Roman" w:cs="Times New Roman"/>
          </w:rPr>
          <w:delText>categories</w:delText>
        </w:r>
        <w:r w:rsidR="00734675" w:rsidRPr="00F9232D" w:rsidDel="009A68FD">
          <w:rPr>
            <w:rFonts w:ascii="Times New Roman" w:hAnsi="Times New Roman" w:cs="Times New Roman"/>
          </w:rPr>
          <w:delText xml:space="preserve">. Each participant </w:delText>
        </w:r>
        <w:r w:rsidR="00F845EA" w:rsidRPr="00F9232D" w:rsidDel="009A68FD">
          <w:rPr>
            <w:rFonts w:ascii="Times New Roman" w:hAnsi="Times New Roman" w:cs="Times New Roman"/>
          </w:rPr>
          <w:delText>completed</w:delText>
        </w:r>
        <w:r w:rsidRPr="00F9232D" w:rsidDel="009A68FD">
          <w:rPr>
            <w:rFonts w:ascii="Times New Roman" w:hAnsi="Times New Roman" w:cs="Times New Roman"/>
          </w:rPr>
          <w:delText xml:space="preserve"> two tasks</w:delText>
        </w:r>
        <w:r w:rsidR="0077463F" w:rsidRPr="00F9232D" w:rsidDel="009A68FD">
          <w:rPr>
            <w:rFonts w:ascii="Times New Roman" w:hAnsi="Times New Roman" w:cs="Times New Roman"/>
          </w:rPr>
          <w:delText xml:space="preserve"> that involved reversing the exemplar-category assignments after the initial learning phase</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In the </w:delText>
        </w:r>
        <w:r w:rsidR="001B0E16" w:rsidRPr="00F9232D" w:rsidDel="009A68FD">
          <w:rPr>
            <w:rFonts w:ascii="Times New Roman" w:hAnsi="Times New Roman" w:cs="Times New Roman"/>
          </w:rPr>
          <w:delText>T</w:delText>
        </w:r>
        <w:r w:rsidRPr="00F9232D" w:rsidDel="009A68FD">
          <w:rPr>
            <w:rFonts w:ascii="Times New Roman" w:hAnsi="Times New Roman" w:cs="Times New Roman"/>
          </w:rPr>
          <w:delText xml:space="preserve">otal </w:delText>
        </w:r>
        <w:r w:rsidR="001B0E16" w:rsidRPr="00F9232D" w:rsidDel="009A68FD">
          <w:rPr>
            <w:rFonts w:ascii="Times New Roman" w:hAnsi="Times New Roman" w:cs="Times New Roman"/>
          </w:rPr>
          <w:delText>R</w:delText>
        </w:r>
        <w:r w:rsidRPr="00F9232D" w:rsidDel="009A68FD">
          <w:rPr>
            <w:rFonts w:ascii="Times New Roman" w:hAnsi="Times New Roman" w:cs="Times New Roman"/>
          </w:rPr>
          <w:delText>eversal task, all exemplar</w:delText>
        </w:r>
        <w:r w:rsidR="0077463F" w:rsidRPr="00F9232D" w:rsidDel="009A68FD">
          <w:rPr>
            <w:rFonts w:ascii="Times New Roman" w:hAnsi="Times New Roman" w:cs="Times New Roman"/>
          </w:rPr>
          <w:delText>-category assignments</w:delText>
        </w:r>
        <w:r w:rsidRPr="00F9232D" w:rsidDel="009A68FD">
          <w:rPr>
            <w:rFonts w:ascii="Times New Roman" w:hAnsi="Times New Roman" w:cs="Times New Roman"/>
          </w:rPr>
          <w:delText xml:space="preserve"> were reversed</w:delText>
        </w:r>
        <w:r w:rsidR="0077463F" w:rsidRPr="00F9232D" w:rsidDel="009A68FD">
          <w:rPr>
            <w:rFonts w:ascii="Times New Roman" w:hAnsi="Times New Roman" w:cs="Times New Roman"/>
          </w:rPr>
          <w:delText xml:space="preserve"> together</w:delText>
        </w:r>
        <w:r w:rsidRPr="00F9232D" w:rsidDel="009A68FD">
          <w:rPr>
            <w:rFonts w:ascii="Times New Roman" w:hAnsi="Times New Roman" w:cs="Times New Roman"/>
          </w:rPr>
          <w:delText xml:space="preserve">, while in the </w:delText>
        </w:r>
        <w:r w:rsidR="005832F1" w:rsidRPr="00F9232D" w:rsidDel="009A68FD">
          <w:rPr>
            <w:rFonts w:ascii="Times New Roman" w:hAnsi="Times New Roman" w:cs="Times New Roman"/>
          </w:rPr>
          <w:delText>Partial</w:delText>
        </w:r>
        <w:r w:rsidRPr="00F9232D" w:rsidDel="009A68FD">
          <w:rPr>
            <w:rFonts w:ascii="Times New Roman" w:hAnsi="Times New Roman" w:cs="Times New Roman"/>
          </w:rPr>
          <w:delText xml:space="preserve"> reversal task half the </w:delText>
        </w:r>
        <w:r w:rsidR="0048787F" w:rsidRPr="00F9232D" w:rsidDel="009A68FD">
          <w:rPr>
            <w:rFonts w:ascii="Times New Roman" w:hAnsi="Times New Roman" w:cs="Times New Roman"/>
          </w:rPr>
          <w:delText>exemplar-category relations</w:delText>
        </w:r>
        <w:r w:rsidRPr="00F9232D" w:rsidDel="009A68FD">
          <w:rPr>
            <w:rFonts w:ascii="Times New Roman" w:hAnsi="Times New Roman" w:cs="Times New Roman"/>
          </w:rPr>
          <w:delText xml:space="preserve"> were reversed</w:delText>
        </w:r>
        <w:r w:rsidR="0048787F" w:rsidRPr="00F9232D" w:rsidDel="009A68FD">
          <w:rPr>
            <w:rFonts w:ascii="Times New Roman" w:hAnsi="Times New Roman" w:cs="Times New Roman"/>
          </w:rPr>
          <w:delText xml:space="preserve"> with the remaining ones maintained</w:delText>
        </w:r>
        <w:r w:rsidRPr="00F9232D" w:rsidDel="009A68FD">
          <w:rPr>
            <w:rFonts w:ascii="Times New Roman" w:hAnsi="Times New Roman" w:cs="Times New Roman"/>
          </w:rPr>
          <w:delText xml:space="preserve">. We predicted that participants would learn </w:delText>
        </w:r>
        <w:r w:rsidR="001B0E16" w:rsidRPr="00F9232D" w:rsidDel="009A68FD">
          <w:rPr>
            <w:rFonts w:ascii="Times New Roman" w:hAnsi="Times New Roman" w:cs="Times New Roman"/>
          </w:rPr>
          <w:delText>T</w:delText>
        </w:r>
        <w:r w:rsidR="0048787F" w:rsidRPr="00F9232D" w:rsidDel="009A68FD">
          <w:rPr>
            <w:rFonts w:ascii="Times New Roman" w:hAnsi="Times New Roman" w:cs="Times New Roman"/>
          </w:rPr>
          <w:delText xml:space="preserve">otal reversals </w:delText>
        </w:r>
        <w:r w:rsidRPr="00F9232D" w:rsidDel="009A68FD">
          <w:rPr>
            <w:rFonts w:ascii="Times New Roman" w:hAnsi="Times New Roman" w:cs="Times New Roman"/>
          </w:rPr>
          <w:delText xml:space="preserve">faster </w:delText>
        </w:r>
        <w:r w:rsidR="0048787F" w:rsidRPr="00F9232D" w:rsidDel="009A68FD">
          <w:rPr>
            <w:rFonts w:ascii="Times New Roman" w:hAnsi="Times New Roman" w:cs="Times New Roman"/>
          </w:rPr>
          <w:delText xml:space="preserve">than </w:delText>
        </w:r>
        <w:r w:rsidR="005832F1" w:rsidRPr="00F9232D" w:rsidDel="009A68FD">
          <w:rPr>
            <w:rFonts w:ascii="Times New Roman" w:hAnsi="Times New Roman" w:cs="Times New Roman"/>
          </w:rPr>
          <w:delText>Partial</w:delText>
        </w:r>
        <w:r w:rsidR="0048787F" w:rsidRPr="00F9232D" w:rsidDel="009A68FD">
          <w:rPr>
            <w:rFonts w:ascii="Times New Roman" w:hAnsi="Times New Roman" w:cs="Times New Roman"/>
          </w:rPr>
          <w:delText xml:space="preserve"> reversals to the extent that within-category grouping took place</w:delText>
        </w:r>
        <w:r w:rsidRPr="00F9232D" w:rsidDel="009A68FD">
          <w:rPr>
            <w:rFonts w:ascii="Times New Roman" w:hAnsi="Times New Roman" w:cs="Times New Roman"/>
          </w:rPr>
          <w:delText xml:space="preserve">. Experiment 1a </w:delText>
        </w:r>
        <w:r w:rsidR="0048787F" w:rsidRPr="00F9232D" w:rsidDel="009A68FD">
          <w:rPr>
            <w:rFonts w:ascii="Times New Roman" w:hAnsi="Times New Roman" w:cs="Times New Roman"/>
          </w:rPr>
          <w:delText>trained participants</w:delText>
        </w:r>
        <w:r w:rsidRPr="00F9232D" w:rsidDel="009A68FD">
          <w:rPr>
            <w:rFonts w:ascii="Times New Roman" w:hAnsi="Times New Roman" w:cs="Times New Roman"/>
          </w:rPr>
          <w:delText xml:space="preserve"> with</w:delText>
        </w:r>
        <w:r w:rsidR="0048787F" w:rsidRPr="00F9232D" w:rsidDel="009A68FD">
          <w:rPr>
            <w:rFonts w:ascii="Times New Roman" w:hAnsi="Times New Roman" w:cs="Times New Roman"/>
          </w:rPr>
          <w:delText xml:space="preserve"> 4 distinct</w:delText>
        </w:r>
        <w:r w:rsidRPr="00F9232D" w:rsidDel="009A68FD">
          <w:rPr>
            <w:rFonts w:ascii="Times New Roman" w:hAnsi="Times New Roman" w:cs="Times New Roman"/>
          </w:rPr>
          <w:delText xml:space="preserve"> exemplars</w:delText>
        </w:r>
        <w:r w:rsidR="0048787F" w:rsidRPr="00F9232D" w:rsidDel="009A68FD">
          <w:rPr>
            <w:rFonts w:ascii="Times New Roman" w:hAnsi="Times New Roman" w:cs="Times New Roman"/>
          </w:rPr>
          <w:delText xml:space="preserve"> mapping </w:delText>
        </w:r>
        <w:r w:rsidR="006F3B25" w:rsidRPr="00F9232D" w:rsidDel="009A68FD">
          <w:rPr>
            <w:rFonts w:ascii="Times New Roman" w:hAnsi="Times New Roman" w:cs="Times New Roman"/>
          </w:rPr>
          <w:delText>o</w:delText>
        </w:r>
        <w:r w:rsidR="0048787F" w:rsidRPr="00F9232D" w:rsidDel="009A68FD">
          <w:rPr>
            <w:rFonts w:ascii="Times New Roman" w:hAnsi="Times New Roman" w:cs="Times New Roman"/>
          </w:rPr>
          <w:delText>nto 2 separate categories</w:delText>
        </w:r>
        <w:r w:rsidRPr="00F9232D" w:rsidDel="009A68FD">
          <w:rPr>
            <w:rFonts w:ascii="Times New Roman" w:hAnsi="Times New Roman" w:cs="Times New Roman"/>
          </w:rPr>
          <w:delText xml:space="preserve">, while Experiment 1b </w:delText>
        </w:r>
        <w:r w:rsidR="0048787F" w:rsidRPr="00F9232D" w:rsidDel="009A68FD">
          <w:rPr>
            <w:rFonts w:ascii="Times New Roman" w:hAnsi="Times New Roman" w:cs="Times New Roman"/>
          </w:rPr>
          <w:delText>trained participants</w:delText>
        </w:r>
        <w:r w:rsidRPr="00F9232D" w:rsidDel="009A68FD">
          <w:rPr>
            <w:rFonts w:ascii="Times New Roman" w:hAnsi="Times New Roman" w:cs="Times New Roman"/>
          </w:rPr>
          <w:delText xml:space="preserve"> </w:delText>
        </w:r>
        <w:r w:rsidR="00721E57" w:rsidRPr="00F9232D" w:rsidDel="009A68FD">
          <w:rPr>
            <w:rFonts w:ascii="Times New Roman" w:hAnsi="Times New Roman" w:cs="Times New Roman"/>
          </w:rPr>
          <w:delText xml:space="preserve">with </w:delText>
        </w:r>
        <w:r w:rsidR="0048787F" w:rsidRPr="00F9232D" w:rsidDel="009A68FD">
          <w:rPr>
            <w:rFonts w:ascii="Times New Roman" w:hAnsi="Times New Roman" w:cs="Times New Roman"/>
          </w:rPr>
          <w:delText xml:space="preserve">8 distinct </w:delText>
        </w:r>
        <w:r w:rsidRPr="00F9232D" w:rsidDel="009A68FD">
          <w:rPr>
            <w:rFonts w:ascii="Times New Roman" w:hAnsi="Times New Roman" w:cs="Times New Roman"/>
          </w:rPr>
          <w:delText>exemplars.</w:delText>
        </w:r>
        <w:r w:rsidR="0001470E"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In </w:delText>
        </w:r>
        <w:r w:rsidR="003E4065" w:rsidRPr="00F9232D" w:rsidDel="009A68FD">
          <w:rPr>
            <w:rFonts w:ascii="Times New Roman" w:hAnsi="Times New Roman" w:cs="Times New Roman"/>
          </w:rPr>
          <w:delText>Experiment 2</w:delText>
        </w:r>
        <w:r w:rsidRPr="00F9232D" w:rsidDel="009A68FD">
          <w:rPr>
            <w:rFonts w:ascii="Times New Roman" w:hAnsi="Times New Roman" w:cs="Times New Roman"/>
          </w:rPr>
          <w:delText xml:space="preserve">, we evaluated whether the </w:delText>
        </w:r>
        <w:r w:rsidR="0048787F" w:rsidRPr="00F9232D" w:rsidDel="009A68FD">
          <w:rPr>
            <w:rFonts w:ascii="Times New Roman" w:hAnsi="Times New Roman" w:cs="Times New Roman"/>
          </w:rPr>
          <w:delText>baseline</w:delText>
        </w:r>
        <w:r w:rsidRPr="00F9232D" w:rsidDel="009A68FD">
          <w:rPr>
            <w:rFonts w:ascii="Times New Roman" w:hAnsi="Times New Roman" w:cs="Times New Roman"/>
          </w:rPr>
          <w:delText xml:space="preserve"> perceptual distinct</w:delText>
        </w:r>
        <w:r w:rsidR="0048787F" w:rsidRPr="00F9232D" w:rsidDel="009A68FD">
          <w:rPr>
            <w:rFonts w:ascii="Times New Roman" w:hAnsi="Times New Roman" w:cs="Times New Roman"/>
          </w:rPr>
          <w:delText>iveness of the exemplars within- and between-categories</w:delText>
        </w:r>
        <w:r w:rsidR="006F3B25" w:rsidRPr="00F9232D" w:rsidDel="009A68FD">
          <w:rPr>
            <w:rFonts w:ascii="Times New Roman" w:hAnsi="Times New Roman" w:cs="Times New Roman"/>
          </w:rPr>
          <w:delText xml:space="preserve"> differed</w:delText>
        </w:r>
        <w:r w:rsidRPr="00F9232D" w:rsidDel="009A68FD">
          <w:rPr>
            <w:rFonts w:ascii="Times New Roman" w:hAnsi="Times New Roman" w:cs="Times New Roman"/>
          </w:rPr>
          <w:delText>. We employed Multidimensional Scaling and Euclidean distance measures to analy</w:delText>
        </w:r>
        <w:r w:rsidR="00704E22" w:rsidRPr="00F9232D" w:rsidDel="009A68FD">
          <w:rPr>
            <w:rFonts w:ascii="Times New Roman" w:hAnsi="Times New Roman" w:cs="Times New Roman"/>
          </w:rPr>
          <w:delText>s</w:delText>
        </w:r>
        <w:r w:rsidRPr="00F9232D" w:rsidDel="009A68FD">
          <w:rPr>
            <w:rFonts w:ascii="Times New Roman" w:hAnsi="Times New Roman" w:cs="Times New Roman"/>
          </w:rPr>
          <w:delText xml:space="preserve">e perceived similarities </w:delText>
        </w:r>
        <w:r w:rsidR="0048787F" w:rsidRPr="00F9232D" w:rsidDel="009A68FD">
          <w:rPr>
            <w:rFonts w:ascii="Times New Roman" w:hAnsi="Times New Roman" w:cs="Times New Roman"/>
          </w:rPr>
          <w:delText xml:space="preserve">among exemplars both </w:delText>
        </w:r>
        <w:r w:rsidRPr="00F9232D" w:rsidDel="009A68FD">
          <w:rPr>
            <w:rFonts w:ascii="Times New Roman" w:hAnsi="Times New Roman" w:cs="Times New Roman"/>
          </w:rPr>
          <w:delText xml:space="preserve">within and between categories in a 'psychological' space. </w:delText>
        </w:r>
        <w:r w:rsidR="00D0201B" w:rsidRPr="00F9232D" w:rsidDel="009A68FD">
          <w:rPr>
            <w:rFonts w:ascii="Times New Roman" w:hAnsi="Times New Roman" w:cs="Times New Roman"/>
          </w:rPr>
          <w:delText>Altogether</w:delText>
        </w:r>
        <w:r w:rsidR="006F3B25" w:rsidRPr="00F9232D" w:rsidDel="009A68FD">
          <w:rPr>
            <w:rFonts w:ascii="Times New Roman" w:hAnsi="Times New Roman" w:cs="Times New Roman"/>
          </w:rPr>
          <w:delText>,</w:delText>
        </w:r>
        <w:r w:rsidR="00D0201B" w:rsidRPr="00F9232D" w:rsidDel="009A68FD">
          <w:rPr>
            <w:rFonts w:ascii="Times New Roman" w:hAnsi="Times New Roman" w:cs="Times New Roman"/>
          </w:rPr>
          <w:delText xml:space="preserve"> results showed that participants learned </w:delText>
        </w:r>
        <w:r w:rsidR="00E66EFA" w:rsidRPr="00F9232D" w:rsidDel="009A68FD">
          <w:rPr>
            <w:rFonts w:ascii="Times New Roman" w:hAnsi="Times New Roman" w:cs="Times New Roman"/>
          </w:rPr>
          <w:delText xml:space="preserve">the </w:delText>
        </w:r>
        <w:r w:rsidR="001B0E16" w:rsidRPr="00F9232D" w:rsidDel="009A68FD">
          <w:rPr>
            <w:rFonts w:ascii="Times New Roman" w:hAnsi="Times New Roman" w:cs="Times New Roman"/>
          </w:rPr>
          <w:delText>T</w:delText>
        </w:r>
        <w:r w:rsidR="00D0201B" w:rsidRPr="00F9232D" w:rsidDel="009A68FD">
          <w:rPr>
            <w:rFonts w:ascii="Times New Roman" w:hAnsi="Times New Roman" w:cs="Times New Roman"/>
          </w:rPr>
          <w:delText xml:space="preserve">otal reversal </w:delText>
        </w:r>
        <w:r w:rsidR="00704E22" w:rsidRPr="00F9232D" w:rsidDel="009A68FD">
          <w:rPr>
            <w:rFonts w:ascii="Times New Roman" w:hAnsi="Times New Roman" w:cs="Times New Roman"/>
          </w:rPr>
          <w:delText>task</w:delText>
        </w:r>
        <w:r w:rsidR="0048787F" w:rsidRPr="00F9232D" w:rsidDel="009A68FD">
          <w:rPr>
            <w:rFonts w:ascii="Times New Roman" w:hAnsi="Times New Roman" w:cs="Times New Roman"/>
          </w:rPr>
          <w:delText xml:space="preserve"> </w:delText>
        </w:r>
        <w:r w:rsidR="003E4065" w:rsidRPr="00F9232D" w:rsidDel="009A68FD">
          <w:rPr>
            <w:rFonts w:ascii="Times New Roman" w:hAnsi="Times New Roman" w:cs="Times New Roman"/>
          </w:rPr>
          <w:delText xml:space="preserve">faster </w:delText>
        </w:r>
        <w:r w:rsidR="0048787F" w:rsidRPr="00F9232D" w:rsidDel="009A68FD">
          <w:rPr>
            <w:rFonts w:ascii="Times New Roman" w:hAnsi="Times New Roman" w:cs="Times New Roman"/>
          </w:rPr>
          <w:delText xml:space="preserve">and displayed interference not only with reversed items but also nonreversed items in the </w:delText>
        </w:r>
        <w:r w:rsidR="005832F1" w:rsidRPr="00F9232D" w:rsidDel="009A68FD">
          <w:rPr>
            <w:rFonts w:ascii="Times New Roman" w:hAnsi="Times New Roman" w:cs="Times New Roman"/>
          </w:rPr>
          <w:delText>Partial</w:delText>
        </w:r>
        <w:r w:rsidR="0048787F" w:rsidRPr="00F9232D" w:rsidDel="009A68FD">
          <w:rPr>
            <w:rFonts w:ascii="Times New Roman" w:hAnsi="Times New Roman" w:cs="Times New Roman"/>
          </w:rPr>
          <w:delText xml:space="preserve"> reversal task</w:delText>
        </w:r>
        <w:r w:rsidR="00E66EFA" w:rsidRPr="00F9232D" w:rsidDel="009A68FD">
          <w:rPr>
            <w:rFonts w:ascii="Times New Roman" w:hAnsi="Times New Roman" w:cs="Times New Roman"/>
          </w:rPr>
          <w:delText xml:space="preserve">; </w:delText>
        </w:r>
        <w:r w:rsidR="00D80C5F" w:rsidRPr="00F9232D" w:rsidDel="009A68FD">
          <w:rPr>
            <w:rFonts w:ascii="Times New Roman" w:hAnsi="Times New Roman" w:cs="Times New Roman"/>
          </w:rPr>
          <w:delText>also,</w:delText>
        </w:r>
        <w:r w:rsidR="00E66EFA" w:rsidRPr="00F9232D" w:rsidDel="009A68FD">
          <w:rPr>
            <w:rFonts w:ascii="Times New Roman" w:hAnsi="Times New Roman" w:cs="Times New Roman"/>
          </w:rPr>
          <w:delText xml:space="preserve"> there w</w:delText>
        </w:r>
        <w:r w:rsidR="0048787F" w:rsidRPr="00F9232D" w:rsidDel="009A68FD">
          <w:rPr>
            <w:rFonts w:ascii="Times New Roman" w:hAnsi="Times New Roman" w:cs="Times New Roman"/>
          </w:rPr>
          <w:delText>ere</w:delText>
        </w:r>
        <w:r w:rsidR="00E66EFA"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no significant differences in </w:delText>
        </w:r>
        <w:r w:rsidR="0048787F" w:rsidRPr="00F9232D" w:rsidDel="009A68FD">
          <w:rPr>
            <w:rFonts w:ascii="Times New Roman" w:hAnsi="Times New Roman" w:cs="Times New Roman"/>
          </w:rPr>
          <w:delText xml:space="preserve">the </w:delText>
        </w:r>
        <w:r w:rsidRPr="00F9232D" w:rsidDel="009A68FD">
          <w:rPr>
            <w:rFonts w:ascii="Times New Roman" w:hAnsi="Times New Roman" w:cs="Times New Roman"/>
          </w:rPr>
          <w:delText>perceived similarit</w:delText>
        </w:r>
        <w:r w:rsidR="0048787F" w:rsidRPr="00F9232D" w:rsidDel="009A68FD">
          <w:rPr>
            <w:rFonts w:ascii="Times New Roman" w:hAnsi="Times New Roman" w:cs="Times New Roman"/>
          </w:rPr>
          <w:delText>ies among exemplars used</w:delText>
        </w:r>
        <w:r w:rsidRPr="00F9232D" w:rsidDel="009A68FD">
          <w:rPr>
            <w:rFonts w:ascii="Times New Roman" w:hAnsi="Times New Roman" w:cs="Times New Roman"/>
          </w:rPr>
          <w:delText xml:space="preserve"> within or between categories, suggesting that the </w:delText>
        </w:r>
        <w:r w:rsidR="00704E22" w:rsidRPr="00F9232D" w:rsidDel="009A68FD">
          <w:rPr>
            <w:rFonts w:ascii="Times New Roman" w:hAnsi="Times New Roman" w:cs="Times New Roman"/>
          </w:rPr>
          <w:delText xml:space="preserve">learning effects </w:delText>
        </w:r>
        <w:r w:rsidR="0048787F" w:rsidRPr="00F9232D" w:rsidDel="009A68FD">
          <w:rPr>
            <w:rFonts w:ascii="Times New Roman" w:hAnsi="Times New Roman" w:cs="Times New Roman"/>
          </w:rPr>
          <w:delText xml:space="preserve">we observed </w:delText>
        </w:r>
        <w:r w:rsidR="00704E22" w:rsidRPr="00F9232D" w:rsidDel="009A68FD">
          <w:rPr>
            <w:rFonts w:ascii="Times New Roman" w:hAnsi="Times New Roman" w:cs="Times New Roman"/>
          </w:rPr>
          <w:delText>w</w:delText>
        </w:r>
        <w:r w:rsidR="0048787F" w:rsidRPr="00F9232D" w:rsidDel="009A68FD">
          <w:rPr>
            <w:rFonts w:ascii="Times New Roman" w:hAnsi="Times New Roman" w:cs="Times New Roman"/>
          </w:rPr>
          <w:delText>ere</w:delText>
        </w:r>
        <w:r w:rsidR="00704E22"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not due</w:delText>
        </w:r>
        <w:r w:rsidR="006F3B25" w:rsidRPr="00F9232D" w:rsidDel="009A68FD">
          <w:rPr>
            <w:rFonts w:ascii="Times New Roman" w:hAnsi="Times New Roman" w:cs="Times New Roman"/>
          </w:rPr>
          <w:delText xml:space="preserve"> to</w:delText>
        </w:r>
        <w:r w:rsidR="00ED5DAA" w:rsidRPr="00F9232D" w:rsidDel="009A68FD">
          <w:rPr>
            <w:rFonts w:ascii="Times New Roman" w:hAnsi="Times New Roman" w:cs="Times New Roman"/>
          </w:rPr>
          <w:delText xml:space="preserve"> </w:delText>
        </w:r>
        <w:r w:rsidR="0048787F" w:rsidRPr="00F9232D" w:rsidDel="009A68FD">
          <w:rPr>
            <w:rFonts w:ascii="Times New Roman" w:hAnsi="Times New Roman" w:cs="Times New Roman"/>
          </w:rPr>
          <w:delText xml:space="preserve">different </w:delText>
        </w:r>
        <w:r w:rsidR="006F3B25" w:rsidRPr="00F9232D" w:rsidDel="009A68FD">
          <w:rPr>
            <w:rFonts w:ascii="Times New Roman" w:hAnsi="Times New Roman" w:cs="Times New Roman"/>
          </w:rPr>
          <w:delText xml:space="preserve">baseline </w:delText>
        </w:r>
        <w:r w:rsidRPr="00F9232D" w:rsidDel="009A68FD">
          <w:rPr>
            <w:rFonts w:ascii="Times New Roman" w:hAnsi="Times New Roman" w:cs="Times New Roman"/>
          </w:rPr>
          <w:delText>perceptual similarities</w:delText>
        </w:r>
        <w:r w:rsidR="0048787F" w:rsidRPr="00F9232D" w:rsidDel="009A68FD">
          <w:rPr>
            <w:rFonts w:ascii="Times New Roman" w:hAnsi="Times New Roman" w:cs="Times New Roman"/>
          </w:rPr>
          <w:delText xml:space="preserve"> among </w:delText>
        </w:r>
        <w:r w:rsidR="006F3B25" w:rsidRPr="00F9232D" w:rsidDel="009A68FD">
          <w:rPr>
            <w:rFonts w:ascii="Times New Roman" w:hAnsi="Times New Roman" w:cs="Times New Roman"/>
          </w:rPr>
          <w:delText>our</w:delText>
        </w:r>
        <w:r w:rsidR="0048787F" w:rsidRPr="00F9232D" w:rsidDel="009A68FD">
          <w:rPr>
            <w:rFonts w:ascii="Times New Roman" w:hAnsi="Times New Roman" w:cs="Times New Roman"/>
          </w:rPr>
          <w:delText xml:space="preserve"> exemplars</w:delText>
        </w:r>
        <w:r w:rsidRPr="00F9232D" w:rsidDel="009A68FD">
          <w:rPr>
            <w:rFonts w:ascii="Times New Roman" w:hAnsi="Times New Roman" w:cs="Times New Roman"/>
          </w:rPr>
          <w:delText>.</w:delText>
        </w:r>
        <w:r w:rsidR="00EF2E3C"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 xml:space="preserve">To explain the results, we used a standard </w:delText>
        </w:r>
        <w:r w:rsidR="0048787F" w:rsidRPr="00F9232D" w:rsidDel="009A68FD">
          <w:rPr>
            <w:rFonts w:ascii="Times New Roman" w:hAnsi="Times New Roman" w:cs="Times New Roman"/>
          </w:rPr>
          <w:delText xml:space="preserve">3-layered </w:delText>
        </w:r>
        <w:r w:rsidR="00ED5DAA" w:rsidRPr="00F9232D" w:rsidDel="009A68FD">
          <w:rPr>
            <w:rFonts w:ascii="Times New Roman" w:hAnsi="Times New Roman" w:cs="Times New Roman"/>
          </w:rPr>
          <w:delText>neural network</w:delText>
        </w:r>
        <w:r w:rsidR="00D80C5F" w:rsidRPr="00F9232D" w:rsidDel="009A68FD">
          <w:rPr>
            <w:rFonts w:ascii="Times New Roman" w:hAnsi="Times New Roman" w:cs="Times New Roman"/>
          </w:rPr>
          <w:delText xml:space="preserve"> </w:delText>
        </w:r>
        <w:r w:rsidR="0048787F" w:rsidRPr="00F9232D" w:rsidDel="009A68FD">
          <w:rPr>
            <w:rFonts w:ascii="Times New Roman" w:hAnsi="Times New Roman" w:cs="Times New Roman"/>
          </w:rPr>
          <w:delText xml:space="preserve">to model category learning </w:delText>
        </w:r>
        <w:r w:rsidR="006F3B25" w:rsidRPr="00F9232D" w:rsidDel="009A68FD">
          <w:rPr>
            <w:rFonts w:ascii="Times New Roman" w:hAnsi="Times New Roman" w:cs="Times New Roman"/>
          </w:rPr>
          <w:delText>with</w:delText>
        </w:r>
        <w:r w:rsidR="0048787F" w:rsidRPr="00F9232D" w:rsidDel="009A68FD">
          <w:rPr>
            <w:rFonts w:ascii="Times New Roman" w:hAnsi="Times New Roman" w:cs="Times New Roman"/>
          </w:rPr>
          <w:delText xml:space="preserve"> an error</w:delText>
        </w:r>
        <w:r w:rsidR="00D80C5F" w:rsidRPr="00F9232D" w:rsidDel="009A68FD">
          <w:rPr>
            <w:rFonts w:ascii="Times New Roman" w:hAnsi="Times New Roman" w:cs="Times New Roman"/>
          </w:rPr>
          <w:delText xml:space="preserve"> backpropagation</w:delText>
        </w:r>
        <w:r w:rsidR="0048787F" w:rsidRPr="00F9232D" w:rsidDel="009A68FD">
          <w:rPr>
            <w:rFonts w:ascii="Times New Roman" w:hAnsi="Times New Roman" w:cs="Times New Roman"/>
          </w:rPr>
          <w:delText xml:space="preserve"> learning algorithm</w:delText>
        </w:r>
        <w:r w:rsidR="00D80C5F"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to</w:delText>
        </w:r>
        <w:r w:rsidR="0048787F" w:rsidRPr="00F9232D" w:rsidDel="009A68FD">
          <w:rPr>
            <w:rFonts w:ascii="Times New Roman" w:hAnsi="Times New Roman" w:cs="Times New Roman"/>
          </w:rPr>
          <w:delText xml:space="preserve"> adjust the weights between units</w:delText>
        </w:r>
        <w:r w:rsidR="00ED5DAA" w:rsidRPr="00F9232D" w:rsidDel="009A68FD">
          <w:rPr>
            <w:rFonts w:ascii="Times New Roman" w:hAnsi="Times New Roman" w:cs="Times New Roman"/>
          </w:rPr>
          <w:delText>. In these models</w:delText>
        </w:r>
        <w:r w:rsidR="006B34BF" w:rsidRPr="00F9232D" w:rsidDel="009A68FD">
          <w:rPr>
            <w:rFonts w:ascii="Times New Roman" w:hAnsi="Times New Roman" w:cs="Times New Roman"/>
          </w:rPr>
          <w:delText>,</w:delText>
        </w:r>
        <w:r w:rsidR="00ED5DAA" w:rsidRPr="00F9232D" w:rsidDel="009A68FD">
          <w:rPr>
            <w:rFonts w:ascii="Times New Roman" w:hAnsi="Times New Roman" w:cs="Times New Roman"/>
          </w:rPr>
          <w:delText xml:space="preserve"> categories are represented </w:delText>
        </w:r>
        <w:r w:rsidR="00F0366A" w:rsidRPr="00F9232D" w:rsidDel="009A68FD">
          <w:rPr>
            <w:rFonts w:ascii="Times New Roman" w:hAnsi="Times New Roman" w:cs="Times New Roman"/>
          </w:rPr>
          <w:delText xml:space="preserve">by distinct unit activation vectors at </w:delText>
        </w:r>
        <w:r w:rsidR="00ED5DAA" w:rsidRPr="00F9232D" w:rsidDel="009A68FD">
          <w:rPr>
            <w:rFonts w:ascii="Times New Roman" w:hAnsi="Times New Roman" w:cs="Times New Roman"/>
          </w:rPr>
          <w:delText xml:space="preserve">the hidden layer, </w:delText>
        </w:r>
        <w:r w:rsidR="00F0366A" w:rsidRPr="00F9232D" w:rsidDel="009A68FD">
          <w:rPr>
            <w:rFonts w:ascii="Times New Roman" w:hAnsi="Times New Roman" w:cs="Times New Roman"/>
          </w:rPr>
          <w:delText xml:space="preserve">and different within-category exemplars are “grouped together” by activating the same hidden layer category representations. However, these models also suffer from “catastrophic interference” under reversal conditions. </w:delText>
        </w:r>
        <w:r w:rsidR="005832F1" w:rsidRPr="00F9232D" w:rsidDel="009A68FD">
          <w:rPr>
            <w:rFonts w:ascii="Times New Roman" w:hAnsi="Times New Roman" w:cs="Times New Roman"/>
          </w:rPr>
          <w:delText>T</w:delText>
        </w:r>
        <w:r w:rsidR="00504D86" w:rsidRPr="00F9232D" w:rsidDel="009A68FD">
          <w:rPr>
            <w:rFonts w:ascii="Times New Roman" w:hAnsi="Times New Roman" w:cs="Times New Roman"/>
          </w:rPr>
          <w:delText>o</w:delText>
        </w:r>
        <w:r w:rsidR="00ED5DAA" w:rsidRPr="00F9232D" w:rsidDel="009A68FD">
          <w:rPr>
            <w:rFonts w:ascii="Times New Roman" w:hAnsi="Times New Roman" w:cs="Times New Roman"/>
          </w:rPr>
          <w:delText xml:space="preserve"> preserve </w:delText>
        </w:r>
        <w:r w:rsidR="00F0366A" w:rsidRPr="00F9232D" w:rsidDel="009A68FD">
          <w:rPr>
            <w:rFonts w:ascii="Times New Roman" w:hAnsi="Times New Roman" w:cs="Times New Roman"/>
          </w:rPr>
          <w:delText>hidden layer</w:delText>
        </w:r>
        <w:r w:rsidR="00ED5DAA" w:rsidRPr="00F9232D" w:rsidDel="009A68FD">
          <w:rPr>
            <w:rFonts w:ascii="Times New Roman" w:hAnsi="Times New Roman" w:cs="Times New Roman"/>
          </w:rPr>
          <w:delText xml:space="preserve"> category</w:delText>
        </w:r>
        <w:r w:rsidR="00F0366A" w:rsidRPr="00F9232D" w:rsidDel="009A68FD">
          <w:rPr>
            <w:rFonts w:ascii="Times New Roman" w:hAnsi="Times New Roman" w:cs="Times New Roman"/>
          </w:rPr>
          <w:delText xml:space="preserve"> representations to enable more rapid</w:delText>
        </w:r>
        <w:r w:rsidR="00C52298" w:rsidRPr="00F9232D" w:rsidDel="009A68FD">
          <w:rPr>
            <w:rFonts w:ascii="Times New Roman" w:hAnsi="Times New Roman" w:cs="Times New Roman"/>
          </w:rPr>
          <w:delText xml:space="preserve"> </w:delText>
        </w:r>
        <w:r w:rsidR="001B0E16" w:rsidRPr="00F9232D" w:rsidDel="009A68FD">
          <w:rPr>
            <w:rFonts w:ascii="Times New Roman" w:hAnsi="Times New Roman" w:cs="Times New Roman"/>
          </w:rPr>
          <w:delText>T</w:delText>
        </w:r>
        <w:r w:rsidR="00ED5DAA" w:rsidRPr="00F9232D" w:rsidDel="009A68FD">
          <w:rPr>
            <w:rFonts w:ascii="Times New Roman" w:hAnsi="Times New Roman" w:cs="Times New Roman"/>
          </w:rPr>
          <w:delText>otal</w:delText>
        </w:r>
        <w:r w:rsidR="00F0366A" w:rsidRPr="00F9232D" w:rsidDel="009A68FD">
          <w:rPr>
            <w:rFonts w:ascii="Times New Roman" w:hAnsi="Times New Roman" w:cs="Times New Roman"/>
          </w:rPr>
          <w:delText xml:space="preserve"> than </w:delText>
        </w:r>
        <w:r w:rsidR="005832F1" w:rsidRPr="00F9232D" w:rsidDel="009A68FD">
          <w:rPr>
            <w:rFonts w:ascii="Times New Roman" w:hAnsi="Times New Roman" w:cs="Times New Roman"/>
          </w:rPr>
          <w:delText>Partial</w:delText>
        </w:r>
        <w:r w:rsidR="00ED5DAA" w:rsidRPr="00F9232D" w:rsidDel="009A68FD">
          <w:rPr>
            <w:rFonts w:ascii="Times New Roman" w:hAnsi="Times New Roman" w:cs="Times New Roman"/>
          </w:rPr>
          <w:delText xml:space="preserve"> reversal </w:delText>
        </w:r>
        <w:r w:rsidR="00F0366A" w:rsidRPr="00F9232D" w:rsidDel="009A68FD">
          <w:rPr>
            <w:rFonts w:ascii="Times New Roman" w:hAnsi="Times New Roman" w:cs="Times New Roman"/>
          </w:rPr>
          <w:delText xml:space="preserve">learning </w:delText>
        </w:r>
        <w:r w:rsidR="00C52298" w:rsidRPr="00F9232D" w:rsidDel="009A68FD">
          <w:rPr>
            <w:rFonts w:ascii="Times New Roman" w:hAnsi="Times New Roman" w:cs="Times New Roman"/>
          </w:rPr>
          <w:delText>an additional mechanism</w:delText>
        </w:r>
        <w:r w:rsidR="003E4065" w:rsidRPr="00F9232D" w:rsidDel="009A68FD">
          <w:rPr>
            <w:rFonts w:ascii="Times New Roman" w:hAnsi="Times New Roman" w:cs="Times New Roman"/>
          </w:rPr>
          <w:delText>, we observed that</w:delText>
        </w:r>
        <w:r w:rsidR="00C52298" w:rsidRPr="00F9232D" w:rsidDel="009A68FD">
          <w:rPr>
            <w:rFonts w:ascii="Times New Roman" w:hAnsi="Times New Roman" w:cs="Times New Roman"/>
          </w:rPr>
          <w:delText xml:space="preserve"> </w:delText>
        </w:r>
        <w:r w:rsidR="003E4065" w:rsidRPr="00F9232D" w:rsidDel="009A68FD">
          <w:rPr>
            <w:rFonts w:ascii="Times New Roman" w:hAnsi="Times New Roman" w:cs="Times New Roman"/>
          </w:rPr>
          <w:delText>another mechanism is</w:delText>
        </w:r>
        <w:r w:rsidR="00F0366A" w:rsidRPr="00F9232D" w:rsidDel="009A68FD">
          <w:rPr>
            <w:rFonts w:ascii="Times New Roman" w:hAnsi="Times New Roman" w:cs="Times New Roman"/>
          </w:rPr>
          <w:delText xml:space="preserve"> required to produce</w:delText>
        </w:r>
        <w:r w:rsidR="00C52298" w:rsidRPr="00F9232D" w:rsidDel="009A68FD">
          <w:rPr>
            <w:rFonts w:ascii="Times New Roman" w:hAnsi="Times New Roman" w:cs="Times New Roman"/>
          </w:rPr>
          <w:delText xml:space="preserve"> slower weight changes in the </w:delText>
        </w:r>
        <w:r w:rsidR="00F0366A" w:rsidRPr="00F9232D" w:rsidDel="009A68FD">
          <w:rPr>
            <w:rFonts w:ascii="Times New Roman" w:hAnsi="Times New Roman" w:cs="Times New Roman"/>
          </w:rPr>
          <w:delText>input-</w:delText>
        </w:r>
        <w:r w:rsidR="00C52298" w:rsidRPr="00F9232D" w:rsidDel="009A68FD">
          <w:rPr>
            <w:rFonts w:ascii="Times New Roman" w:hAnsi="Times New Roman" w:cs="Times New Roman"/>
          </w:rPr>
          <w:delText xml:space="preserve">hidden </w:delText>
        </w:r>
        <w:r w:rsidR="003E4065" w:rsidRPr="00F9232D" w:rsidDel="009A68FD">
          <w:rPr>
            <w:rFonts w:ascii="Times New Roman" w:hAnsi="Times New Roman" w:cs="Times New Roman"/>
          </w:rPr>
          <w:delText xml:space="preserve">versus the hidden-output </w:delText>
        </w:r>
        <w:r w:rsidR="00C52298" w:rsidRPr="00F9232D" w:rsidDel="009A68FD">
          <w:rPr>
            <w:rFonts w:ascii="Times New Roman" w:hAnsi="Times New Roman" w:cs="Times New Roman"/>
          </w:rPr>
          <w:delText>layer</w:delText>
        </w:r>
        <w:r w:rsidR="00504D86" w:rsidRPr="00F9232D" w:rsidDel="009A68FD">
          <w:rPr>
            <w:rFonts w:ascii="Times New Roman" w:hAnsi="Times New Roman" w:cs="Times New Roman"/>
          </w:rPr>
          <w:delText>. We incorporate</w:delText>
        </w:r>
        <w:r w:rsidR="00F0366A" w:rsidRPr="00F9232D" w:rsidDel="009A68FD">
          <w:rPr>
            <w:rFonts w:ascii="Times New Roman" w:hAnsi="Times New Roman" w:cs="Times New Roman"/>
          </w:rPr>
          <w:delText>d</w:delText>
        </w:r>
        <w:r w:rsidRPr="00F9232D" w:rsidDel="009A68FD">
          <w:rPr>
            <w:rFonts w:ascii="Times New Roman" w:hAnsi="Times New Roman" w:cs="Times New Roman"/>
          </w:rPr>
          <w:delText xml:space="preserve"> </w:delText>
        </w:r>
        <w:r w:rsidR="00F0366A" w:rsidRPr="00F9232D" w:rsidDel="009A68FD">
          <w:rPr>
            <w:rFonts w:ascii="Times New Roman" w:hAnsi="Times New Roman" w:cs="Times New Roman"/>
          </w:rPr>
          <w:delText xml:space="preserve">the different </w:delText>
        </w:r>
        <w:r w:rsidRPr="00F9232D" w:rsidDel="009A68FD">
          <w:rPr>
            <w:rFonts w:ascii="Times New Roman" w:hAnsi="Times New Roman" w:cs="Times New Roman"/>
          </w:rPr>
          <w:delText>dynamic learning rate</w:delText>
        </w:r>
        <w:r w:rsidR="00F0366A" w:rsidRPr="00F9232D" w:rsidDel="009A68FD">
          <w:rPr>
            <w:rFonts w:ascii="Times New Roman" w:hAnsi="Times New Roman" w:cs="Times New Roman"/>
          </w:rPr>
          <w:delText xml:space="preserve"> rule</w:delText>
        </w:r>
        <w:r w:rsidRPr="00F9232D" w:rsidDel="009A68FD">
          <w:rPr>
            <w:rFonts w:ascii="Times New Roman" w:hAnsi="Times New Roman" w:cs="Times New Roman"/>
          </w:rPr>
          <w:delText>s inspired by Mackintosh</w:delText>
        </w:r>
        <w:r w:rsidR="00F0366A" w:rsidRPr="00F9232D" w:rsidDel="009A68FD">
          <w:rPr>
            <w:rFonts w:ascii="Times New Roman" w:hAnsi="Times New Roman" w:cs="Times New Roman"/>
          </w:rPr>
          <w:delText xml:space="preserve"> (1975)</w:delText>
        </w:r>
        <w:r w:rsidRPr="00F9232D" w:rsidDel="009A68FD">
          <w:rPr>
            <w:rFonts w:ascii="Times New Roman" w:hAnsi="Times New Roman" w:cs="Times New Roman"/>
          </w:rPr>
          <w:delText xml:space="preserve"> and Pearce</w:delText>
        </w:r>
        <w:r w:rsidR="00F0366A" w:rsidRPr="00F9232D" w:rsidDel="009A68FD">
          <w:rPr>
            <w:rFonts w:ascii="Times New Roman" w:hAnsi="Times New Roman" w:cs="Times New Roman"/>
          </w:rPr>
          <w:delText xml:space="preserve"> and </w:delText>
        </w:r>
        <w:r w:rsidRPr="00F9232D" w:rsidDel="009A68FD">
          <w:rPr>
            <w:rFonts w:ascii="Times New Roman" w:hAnsi="Times New Roman" w:cs="Times New Roman"/>
          </w:rPr>
          <w:delText>Hall</w:delText>
        </w:r>
        <w:r w:rsidR="00F0366A" w:rsidRPr="00F9232D" w:rsidDel="009A68FD">
          <w:rPr>
            <w:rFonts w:ascii="Times New Roman" w:hAnsi="Times New Roman" w:cs="Times New Roman"/>
          </w:rPr>
          <w:delText xml:space="preserve"> (1980)</w:delText>
        </w:r>
        <w:r w:rsidR="00504D86"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 xml:space="preserve">from the animal learning literature </w:delText>
        </w:r>
        <w:r w:rsidR="00504D86" w:rsidRPr="00F9232D" w:rsidDel="009A68FD">
          <w:rPr>
            <w:rFonts w:ascii="Times New Roman" w:hAnsi="Times New Roman" w:cs="Times New Roman"/>
          </w:rPr>
          <w:delText xml:space="preserve">to </w:delText>
        </w:r>
        <w:r w:rsidR="00F0366A" w:rsidRPr="00F9232D" w:rsidDel="009A68FD">
          <w:rPr>
            <w:rFonts w:ascii="Times New Roman" w:hAnsi="Times New Roman" w:cs="Times New Roman"/>
          </w:rPr>
          <w:delText xml:space="preserve">implement this additional mechanism, and the </w:delText>
        </w:r>
        <w:r w:rsidR="003E4065" w:rsidRPr="00F9232D" w:rsidDel="009A68FD">
          <w:rPr>
            <w:rFonts w:ascii="Times New Roman" w:hAnsi="Times New Roman" w:cs="Times New Roman"/>
          </w:rPr>
          <w:delText xml:space="preserve">modified </w:delText>
        </w:r>
        <w:r w:rsidR="00F0366A" w:rsidRPr="00F9232D" w:rsidDel="009A68FD">
          <w:rPr>
            <w:rFonts w:ascii="Times New Roman" w:hAnsi="Times New Roman" w:cs="Times New Roman"/>
          </w:rPr>
          <w:delText>model faithfully reproduced our empirical results</w:delText>
        </w:r>
        <w:r w:rsidR="00504D86"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Overall, these findings underscore the significance of associative mechanisms in category formation and reversal learning</w:delText>
        </w:r>
        <w:r w:rsidR="00F0366A" w:rsidRPr="00F9232D" w:rsidDel="009A68FD">
          <w:rPr>
            <w:rFonts w:ascii="Times New Roman" w:hAnsi="Times New Roman" w:cs="Times New Roman"/>
          </w:rPr>
          <w:delText xml:space="preserve">, and they demonstrate how catastrophic interference </w:delText>
        </w:r>
        <w:r w:rsidR="00C61427" w:rsidRPr="00F9232D" w:rsidDel="009A68FD">
          <w:rPr>
            <w:rFonts w:ascii="Times New Roman" w:hAnsi="Times New Roman" w:cs="Times New Roman"/>
          </w:rPr>
          <w:delText>in neural nets can be avoided</w:delText>
        </w:r>
        <w:r w:rsidR="00F0366A"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with</w:delText>
        </w:r>
        <w:r w:rsidR="00F0366A"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 xml:space="preserve">different </w:delText>
        </w:r>
        <w:r w:rsidR="00F0366A" w:rsidRPr="00F9232D" w:rsidDel="009A68FD">
          <w:rPr>
            <w:rFonts w:ascii="Times New Roman" w:hAnsi="Times New Roman" w:cs="Times New Roman"/>
          </w:rPr>
          <w:delText>dynamic learning rate</w:delText>
        </w:r>
        <w:r w:rsidR="00C61427" w:rsidRPr="00F9232D" w:rsidDel="009A68FD">
          <w:rPr>
            <w:rFonts w:ascii="Times New Roman" w:hAnsi="Times New Roman" w:cs="Times New Roman"/>
          </w:rPr>
          <w:delText xml:space="preserve"> adjustments made at different layers of the network</w:delText>
        </w:r>
        <w:r w:rsidR="003E4065" w:rsidRPr="00F9232D" w:rsidDel="009A68FD">
          <w:rPr>
            <w:rFonts w:ascii="Times New Roman" w:hAnsi="Times New Roman" w:cs="Times New Roman"/>
          </w:rPr>
          <w:delText xml:space="preserve"> as a function of how well the network learns to accurately classify stimuli</w:delText>
        </w:r>
        <w:r w:rsidRPr="00F9232D" w:rsidDel="009A68FD">
          <w:rPr>
            <w:rFonts w:ascii="Times New Roman" w:hAnsi="Times New Roman" w:cs="Times New Roman"/>
          </w:rPr>
          <w:delText>.</w:delText>
        </w:r>
      </w:del>
    </w:p>
    <w:p w14:paraId="7DEA82F2" w14:textId="76859684" w:rsidR="00B71572" w:rsidRPr="00F9232D" w:rsidRDefault="00B71572">
      <w:pPr>
        <w:rPr>
          <w:rFonts w:ascii="Times New Roman" w:hAnsi="Times New Roman" w:cs="Times New Roman"/>
        </w:rPr>
      </w:pPr>
      <w:r w:rsidRPr="00F9232D">
        <w:rPr>
          <w:rFonts w:ascii="Times New Roman" w:hAnsi="Times New Roman" w:cs="Times New Roman"/>
        </w:rPr>
        <w:br w:type="page"/>
      </w:r>
    </w:p>
    <w:p w14:paraId="674C248A" w14:textId="375E59AA" w:rsidR="00855A18" w:rsidRDefault="00D45613" w:rsidP="00855A18">
      <w:r>
        <w:lastRenderedPageBreak/>
        <w:t>Word count:</w:t>
      </w:r>
      <w:r>
        <w:br/>
      </w:r>
      <w:r w:rsidR="00855A18">
        <w:t>Introduction,</w:t>
      </w:r>
      <w:r>
        <w:t xml:space="preserve"> Experiments 1a, 1b, and 2=</w:t>
      </w:r>
      <w:r w:rsidR="00855A18">
        <w:t>4905</w:t>
      </w:r>
      <w:r>
        <w:t xml:space="preserve">; </w:t>
      </w:r>
      <w:r w:rsidR="00855A18">
        <w:t>general discussion:</w:t>
      </w:r>
      <w:r w:rsidR="00CF753D">
        <w:t xml:space="preserve"> 2991</w:t>
      </w:r>
      <w:r>
        <w:br/>
        <w:t xml:space="preserve">Total = </w:t>
      </w:r>
      <w:r w:rsidRPr="00D45613">
        <w:t>7896</w:t>
      </w:r>
    </w:p>
    <w:p w14:paraId="52DDA107" w14:textId="35826AE8" w:rsidR="00FF505C" w:rsidRPr="00F9232D" w:rsidRDefault="00FF505C" w:rsidP="00FF505C">
      <w:pPr>
        <w:pStyle w:val="Heading1"/>
        <w:rPr>
          <w:rFonts w:ascii="Times New Roman" w:hAnsi="Times New Roman" w:cs="Times New Roman"/>
        </w:rPr>
      </w:pPr>
      <w:r w:rsidRPr="00F9232D">
        <w:rPr>
          <w:rFonts w:ascii="Times New Roman" w:hAnsi="Times New Roman" w:cs="Times New Roman"/>
        </w:rPr>
        <w:t>Abstract (27</w:t>
      </w:r>
      <w:r w:rsidR="001631CC">
        <w:rPr>
          <w:rFonts w:ascii="Times New Roman" w:hAnsi="Times New Roman" w:cs="Times New Roman"/>
        </w:rPr>
        <w:t>8</w:t>
      </w:r>
      <w:r w:rsidRPr="00F9232D">
        <w:rPr>
          <w:rFonts w:ascii="Times New Roman" w:hAnsi="Times New Roman" w:cs="Times New Roman"/>
        </w:rPr>
        <w:t xml:space="preserve"> words)</w:t>
      </w:r>
    </w:p>
    <w:p w14:paraId="4679989F" w14:textId="0BF9684C" w:rsidR="00C75984" w:rsidRPr="00F9232D" w:rsidRDefault="00160B97" w:rsidP="00F02633">
      <w:pPr>
        <w:ind w:firstLine="720"/>
        <w:rPr>
          <w:rFonts w:ascii="Times New Roman" w:hAnsi="Times New Roman" w:cs="Times New Roman"/>
        </w:rPr>
      </w:pPr>
      <w:r w:rsidRPr="00F9232D">
        <w:rPr>
          <w:rFonts w:ascii="Times New Roman" w:hAnsi="Times New Roman" w:cs="Times New Roman"/>
        </w:rPr>
        <w:t xml:space="preserve">Common coding or acquired equivalence is the cognitive phenomenon </w:t>
      </w:r>
      <w:r w:rsidR="00C75984" w:rsidRPr="00F9232D">
        <w:rPr>
          <w:rFonts w:ascii="Times New Roman" w:hAnsi="Times New Roman" w:cs="Times New Roman"/>
        </w:rPr>
        <w:t>where physically distinct stimuli are grouped together if they share a predictive value. In two experiments</w:t>
      </w:r>
      <w:r w:rsidRPr="00F9232D">
        <w:rPr>
          <w:rFonts w:ascii="Times New Roman" w:hAnsi="Times New Roman" w:cs="Times New Roman"/>
        </w:rPr>
        <w:t xml:space="preserve"> using a category learning task</w:t>
      </w:r>
      <w:r w:rsidR="00C75984" w:rsidRPr="00F9232D">
        <w:rPr>
          <w:rFonts w:ascii="Times New Roman" w:hAnsi="Times New Roman" w:cs="Times New Roman"/>
        </w:rPr>
        <w:t xml:space="preserve">, human participants learned to classify fractal images into two categories. After an initial learning phase, we reversed the exemplar-category assignments in two ways: a Total Reversal task, where all assignments were switched, and a Partial Reversal task, where only half were switched. We hypothesized that if common coding occurred, participants would learn the Total reversal faster than the Partial reversal. Our behavioral results supported this prediction: participants learned the Total reversal task more quickly and showed </w:t>
      </w:r>
      <w:r w:rsidR="00C72FAD" w:rsidRPr="00F9232D">
        <w:rPr>
          <w:rFonts w:ascii="Times New Roman" w:hAnsi="Times New Roman" w:cs="Times New Roman"/>
        </w:rPr>
        <w:t xml:space="preserve">within-category </w:t>
      </w:r>
      <w:r w:rsidR="00C75984" w:rsidRPr="00F9232D">
        <w:rPr>
          <w:rFonts w:ascii="Times New Roman" w:hAnsi="Times New Roman" w:cs="Times New Roman"/>
        </w:rPr>
        <w:t xml:space="preserve">interference </w:t>
      </w:r>
      <w:r w:rsidR="00C72FAD" w:rsidRPr="00F9232D">
        <w:rPr>
          <w:rFonts w:ascii="Times New Roman" w:hAnsi="Times New Roman" w:cs="Times New Roman"/>
        </w:rPr>
        <w:t xml:space="preserve">in the </w:t>
      </w:r>
      <w:r w:rsidR="00166A0B" w:rsidRPr="00F9232D">
        <w:rPr>
          <w:rFonts w:ascii="Times New Roman" w:hAnsi="Times New Roman" w:cs="Times New Roman"/>
        </w:rPr>
        <w:t xml:space="preserve">nonreversed </w:t>
      </w:r>
      <w:r w:rsidR="00C75984" w:rsidRPr="00F9232D">
        <w:rPr>
          <w:rFonts w:ascii="Times New Roman" w:hAnsi="Times New Roman" w:cs="Times New Roman"/>
        </w:rPr>
        <w:t xml:space="preserve">items in the Partial reversal task. </w:t>
      </w:r>
      <w:r w:rsidR="002A003D" w:rsidRPr="00F9232D">
        <w:rPr>
          <w:rFonts w:ascii="Times New Roman" w:hAnsi="Times New Roman" w:cs="Times New Roman"/>
        </w:rPr>
        <w:t>A</w:t>
      </w:r>
      <w:r w:rsidR="00C75984" w:rsidRPr="00F9232D">
        <w:rPr>
          <w:rFonts w:ascii="Times New Roman" w:hAnsi="Times New Roman" w:cs="Times New Roman"/>
        </w:rPr>
        <w:t>n additional experiment using Multidimensional Scaling confirmed that these learning effects were not due to pre-existing perceptual similarities between the fractals. This suggests the effects were driven by the associative learning process.</w:t>
      </w:r>
      <w:r w:rsidR="002A003D" w:rsidRPr="00F9232D">
        <w:rPr>
          <w:rFonts w:ascii="Times New Roman" w:hAnsi="Times New Roman" w:cs="Times New Roman"/>
        </w:rPr>
        <w:t xml:space="preserve"> </w:t>
      </w:r>
      <w:r w:rsidR="00C75984" w:rsidRPr="00F9232D">
        <w:rPr>
          <w:rFonts w:ascii="Times New Roman" w:hAnsi="Times New Roman" w:cs="Times New Roman"/>
        </w:rPr>
        <w:t xml:space="preserve">To understand the mechanisms behind these findings, we modeled the learning process with a standard 3-layered </w:t>
      </w:r>
      <w:r w:rsidR="00C26B5D" w:rsidRPr="00F9232D">
        <w:rPr>
          <w:rFonts w:ascii="Times New Roman" w:hAnsi="Times New Roman" w:cs="Times New Roman"/>
        </w:rPr>
        <w:t xml:space="preserve">artificial </w:t>
      </w:r>
      <w:r w:rsidR="00C75984" w:rsidRPr="00F9232D">
        <w:rPr>
          <w:rFonts w:ascii="Times New Roman" w:hAnsi="Times New Roman" w:cs="Times New Roman"/>
        </w:rPr>
        <w:t>neural network</w:t>
      </w:r>
      <w:r w:rsidR="00C26B5D" w:rsidRPr="00F9232D">
        <w:rPr>
          <w:rFonts w:ascii="Times New Roman" w:hAnsi="Times New Roman" w:cs="Times New Roman"/>
        </w:rPr>
        <w:t xml:space="preserve"> (ANN)</w:t>
      </w:r>
      <w:r w:rsidR="00C75984" w:rsidRPr="00F9232D">
        <w:rPr>
          <w:rFonts w:ascii="Times New Roman" w:hAnsi="Times New Roman" w:cs="Times New Roman"/>
        </w:rPr>
        <w:t xml:space="preserve">. While these models can form category representations, they typically suffer from catastrophic interference during reversal learning. To overcome this, we modified the network to include dynamic learning rates. This mechanism, inspired by associative learning theories from Mackintosh (1975) and Pearce and Hall (1980), allows for slower weight changes in the input-to-hidden layer and faster changes in the hidden-to-output layer. This modified </w:t>
      </w:r>
      <w:r w:rsidR="00297213" w:rsidRPr="00F9232D">
        <w:rPr>
          <w:rFonts w:ascii="Times New Roman" w:hAnsi="Times New Roman" w:cs="Times New Roman"/>
        </w:rPr>
        <w:t>ANN</w:t>
      </w:r>
      <w:r w:rsidR="00C75984" w:rsidRPr="00F9232D">
        <w:rPr>
          <w:rFonts w:ascii="Times New Roman" w:hAnsi="Times New Roman" w:cs="Times New Roman"/>
        </w:rPr>
        <w:t xml:space="preserve"> successfully replicated the human performance data, demonstrating that dynamic learning rates can prevent catastrophic interference and provide a mechanistic explanation for our empirical findings. Our study highlights the importance of associative mechanisms in category formation and shows how </w:t>
      </w:r>
      <w:r w:rsidR="00C95BC7" w:rsidRPr="00F9232D">
        <w:rPr>
          <w:rFonts w:ascii="Times New Roman" w:hAnsi="Times New Roman" w:cs="Times New Roman"/>
        </w:rPr>
        <w:t xml:space="preserve">ANN </w:t>
      </w:r>
      <w:r w:rsidR="00C75984" w:rsidRPr="00F9232D">
        <w:rPr>
          <w:rFonts w:ascii="Times New Roman" w:hAnsi="Times New Roman" w:cs="Times New Roman"/>
        </w:rPr>
        <w:t>can emulate human learning with the right adjustments</w:t>
      </w:r>
      <w:r w:rsidR="006E6503" w:rsidRPr="00F9232D">
        <w:rPr>
          <w:rFonts w:ascii="Times New Roman" w:hAnsi="Times New Roman" w:cs="Times New Roman"/>
        </w:rPr>
        <w:t>.</w:t>
      </w:r>
    </w:p>
    <w:p w14:paraId="45A55F33" w14:textId="77777777" w:rsidR="00C75984" w:rsidRPr="00F9232D" w:rsidRDefault="00C75984" w:rsidP="00504D86">
      <w:pPr>
        <w:rPr>
          <w:rFonts w:ascii="Times New Roman" w:hAnsi="Times New Roman" w:cs="Times New Roman"/>
        </w:rPr>
      </w:pPr>
    </w:p>
    <w:p w14:paraId="5DD1C2F6" w14:textId="07A58D0C" w:rsidR="00A030EA" w:rsidRPr="00F9232D" w:rsidRDefault="004775F2" w:rsidP="00A030EA">
      <w:pPr>
        <w:rPr>
          <w:rFonts w:ascii="Times New Roman" w:hAnsi="Times New Roman" w:cs="Times New Roman"/>
        </w:rPr>
      </w:pPr>
      <w:r w:rsidRPr="00F9232D">
        <w:rPr>
          <w:rFonts w:ascii="Times New Roman" w:hAnsi="Times New Roman" w:cs="Times New Roman"/>
          <w:b/>
          <w:bCs/>
          <w:sz w:val="20"/>
          <w:szCs w:val="20"/>
          <w:u w:val="single"/>
        </w:rPr>
        <w:br w:type="page"/>
      </w:r>
      <w:bookmarkEnd w:id="0"/>
    </w:p>
    <w:p w14:paraId="3E5F85F9" w14:textId="125504F4" w:rsidR="00187CE9" w:rsidRPr="00F9232D" w:rsidRDefault="00187CE9" w:rsidP="00187CE9">
      <w:pPr>
        <w:pStyle w:val="Heading1"/>
        <w:rPr>
          <w:rFonts w:ascii="Times New Roman" w:hAnsi="Times New Roman" w:cs="Times New Roman"/>
        </w:rPr>
      </w:pPr>
      <w:r w:rsidRPr="00F9232D">
        <w:rPr>
          <w:rFonts w:ascii="Times New Roman" w:hAnsi="Times New Roman" w:cs="Times New Roman"/>
        </w:rPr>
        <w:lastRenderedPageBreak/>
        <w:t>Introduction</w:t>
      </w:r>
    </w:p>
    <w:p w14:paraId="377C4986" w14:textId="37DD48AE" w:rsidR="000B0F68" w:rsidRPr="00F9232D" w:rsidRDefault="000B0F68" w:rsidP="00EA2814">
      <w:pPr>
        <w:ind w:firstLine="720"/>
        <w:rPr>
          <w:rFonts w:ascii="Times New Roman" w:hAnsi="Times New Roman" w:cs="Times New Roman"/>
        </w:rPr>
      </w:pPr>
      <w:r w:rsidRPr="00F9232D">
        <w:rPr>
          <w:rFonts w:ascii="Times New Roman" w:hAnsi="Times New Roman" w:cs="Times New Roman"/>
        </w:rPr>
        <w:t xml:space="preserve">The </w:t>
      </w:r>
      <w:r w:rsidR="00DE6B26" w:rsidRPr="00F9232D">
        <w:rPr>
          <w:rFonts w:ascii="Times New Roman" w:hAnsi="Times New Roman" w:cs="Times New Roman"/>
        </w:rPr>
        <w:t>New York Yankees</w:t>
      </w:r>
      <w:r w:rsidRPr="00F9232D">
        <w:rPr>
          <w:rFonts w:ascii="Times New Roman" w:hAnsi="Times New Roman" w:cs="Times New Roman"/>
        </w:rPr>
        <w:t xml:space="preserve"> have several skilled hitters. When </w:t>
      </w:r>
      <w:r w:rsidR="00DE6B26" w:rsidRPr="00F9232D">
        <w:rPr>
          <w:rFonts w:ascii="Times New Roman" w:hAnsi="Times New Roman" w:cs="Times New Roman"/>
        </w:rPr>
        <w:t>two different</w:t>
      </w:r>
      <w:r w:rsidRPr="00F9232D">
        <w:rPr>
          <w:rFonts w:ascii="Times New Roman" w:hAnsi="Times New Roman" w:cs="Times New Roman"/>
        </w:rPr>
        <w:t xml:space="preserve"> player</w:t>
      </w:r>
      <w:r w:rsidR="00DE6B26" w:rsidRPr="00F9232D">
        <w:rPr>
          <w:rFonts w:ascii="Times New Roman" w:hAnsi="Times New Roman" w:cs="Times New Roman"/>
        </w:rPr>
        <w:t>s</w:t>
      </w:r>
      <w:r w:rsidRPr="00F9232D">
        <w:rPr>
          <w:rFonts w:ascii="Times New Roman" w:hAnsi="Times New Roman" w:cs="Times New Roman"/>
        </w:rPr>
        <w:t xml:space="preserve"> hit </w:t>
      </w:r>
      <w:r w:rsidR="00DE6B26" w:rsidRPr="00F9232D">
        <w:rPr>
          <w:rFonts w:ascii="Times New Roman" w:hAnsi="Times New Roman" w:cs="Times New Roman"/>
        </w:rPr>
        <w:t xml:space="preserve">many </w:t>
      </w:r>
      <w:r w:rsidRPr="00F9232D">
        <w:rPr>
          <w:rFonts w:ascii="Times New Roman" w:hAnsi="Times New Roman" w:cs="Times New Roman"/>
        </w:rPr>
        <w:t>home run</w:t>
      </w:r>
      <w:r w:rsidR="00DE6B26" w:rsidRPr="00F9232D">
        <w:rPr>
          <w:rFonts w:ascii="Times New Roman" w:hAnsi="Times New Roman" w:cs="Times New Roman"/>
        </w:rPr>
        <w:t>s</w:t>
      </w:r>
      <w:r w:rsidRPr="00F9232D">
        <w:rPr>
          <w:rFonts w:ascii="Times New Roman" w:hAnsi="Times New Roman" w:cs="Times New Roman"/>
        </w:rPr>
        <w:t xml:space="preserve"> </w:t>
      </w:r>
      <w:r w:rsidR="00DE6B26" w:rsidRPr="00F9232D">
        <w:rPr>
          <w:rFonts w:ascii="Times New Roman" w:hAnsi="Times New Roman" w:cs="Times New Roman"/>
        </w:rPr>
        <w:t>over the year</w:t>
      </w:r>
      <w:r w:rsidRPr="00F9232D">
        <w:rPr>
          <w:rFonts w:ascii="Times New Roman" w:hAnsi="Times New Roman" w:cs="Times New Roman"/>
        </w:rPr>
        <w:t xml:space="preserve">, </w:t>
      </w:r>
      <w:r w:rsidR="00DE6B26" w:rsidRPr="00F9232D">
        <w:rPr>
          <w:rFonts w:ascii="Times New Roman" w:hAnsi="Times New Roman" w:cs="Times New Roman"/>
        </w:rPr>
        <w:t>we often</w:t>
      </w:r>
      <w:r w:rsidRPr="00F9232D">
        <w:rPr>
          <w:rFonts w:ascii="Times New Roman" w:hAnsi="Times New Roman" w:cs="Times New Roman"/>
        </w:rPr>
        <w:t xml:space="preserve"> label </w:t>
      </w:r>
      <w:r w:rsidR="00DE6B26" w:rsidRPr="00F9232D">
        <w:rPr>
          <w:rFonts w:ascii="Times New Roman" w:hAnsi="Times New Roman" w:cs="Times New Roman"/>
        </w:rPr>
        <w:t>those</w:t>
      </w:r>
      <w:r w:rsidRPr="00F9232D">
        <w:rPr>
          <w:rFonts w:ascii="Times New Roman" w:hAnsi="Times New Roman" w:cs="Times New Roman"/>
        </w:rPr>
        <w:t xml:space="preserve"> players as 'good hitters'</w:t>
      </w:r>
      <w:r w:rsidR="00DE6B26" w:rsidRPr="00F9232D">
        <w:rPr>
          <w:rFonts w:ascii="Times New Roman" w:hAnsi="Times New Roman" w:cs="Times New Roman"/>
        </w:rPr>
        <w:t xml:space="preserve"> or ‘home run hitters.’</w:t>
      </w:r>
      <w:r w:rsidRPr="00F9232D">
        <w:rPr>
          <w:rFonts w:ascii="Times New Roman" w:hAnsi="Times New Roman" w:cs="Times New Roman"/>
        </w:rPr>
        <w:t xml:space="preserve"> This exemplifies </w:t>
      </w:r>
      <w:r w:rsidR="00DE6B26" w:rsidRPr="00F9232D">
        <w:rPr>
          <w:rFonts w:ascii="Times New Roman" w:hAnsi="Times New Roman" w:cs="Times New Roman"/>
        </w:rPr>
        <w:t xml:space="preserve">the concept of </w:t>
      </w:r>
      <w:r w:rsidRPr="00F9232D">
        <w:rPr>
          <w:rFonts w:ascii="Times New Roman" w:hAnsi="Times New Roman" w:cs="Times New Roman"/>
        </w:rPr>
        <w:t>common coding, where two cues (players) share the same outcome (</w:t>
      </w:r>
      <w:r w:rsidR="00DE6B26" w:rsidRPr="00F9232D">
        <w:rPr>
          <w:rFonts w:ascii="Times New Roman" w:hAnsi="Times New Roman" w:cs="Times New Roman"/>
        </w:rPr>
        <w:t xml:space="preserve">hitting </w:t>
      </w:r>
      <w:r w:rsidRPr="00F9232D">
        <w:rPr>
          <w:rFonts w:ascii="Times New Roman" w:hAnsi="Times New Roman" w:cs="Times New Roman"/>
        </w:rPr>
        <w:t>home run</w:t>
      </w:r>
      <w:r w:rsidR="00DE6B26" w:rsidRPr="00F9232D">
        <w:rPr>
          <w:rFonts w:ascii="Times New Roman" w:hAnsi="Times New Roman" w:cs="Times New Roman"/>
        </w:rPr>
        <w:t>s</w:t>
      </w:r>
      <w:r w:rsidRPr="00F9232D">
        <w:rPr>
          <w:rFonts w:ascii="Times New Roman" w:hAnsi="Times New Roman" w:cs="Times New Roman"/>
        </w:rPr>
        <w:t xml:space="preserve">), </w:t>
      </w:r>
      <w:r w:rsidR="00DE6B26" w:rsidRPr="00F9232D">
        <w:rPr>
          <w:rFonts w:ascii="Times New Roman" w:hAnsi="Times New Roman" w:cs="Times New Roman"/>
        </w:rPr>
        <w:t xml:space="preserve">and this results in the formation of a common code (home run hitter) by which we relate </w:t>
      </w:r>
      <w:r w:rsidRPr="00F9232D">
        <w:rPr>
          <w:rFonts w:ascii="Times New Roman" w:hAnsi="Times New Roman" w:cs="Times New Roman"/>
        </w:rPr>
        <w:t xml:space="preserve">the </w:t>
      </w:r>
      <w:r w:rsidR="00DE6B26" w:rsidRPr="00F9232D">
        <w:rPr>
          <w:rFonts w:ascii="Times New Roman" w:hAnsi="Times New Roman" w:cs="Times New Roman"/>
        </w:rPr>
        <w:t xml:space="preserve">different </w:t>
      </w:r>
      <w:r w:rsidRPr="00F9232D">
        <w:rPr>
          <w:rFonts w:ascii="Times New Roman" w:hAnsi="Times New Roman" w:cs="Times New Roman"/>
        </w:rPr>
        <w:t>players.</w:t>
      </w:r>
      <w:r w:rsidR="00DE6B26" w:rsidRPr="00F9232D">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417A7E7A" w:rsidR="00DD6053" w:rsidRPr="00F9232D" w:rsidRDefault="000A76BB" w:rsidP="00EA2814">
      <w:pPr>
        <w:ind w:firstLine="720"/>
        <w:rPr>
          <w:rFonts w:ascii="Times New Roman" w:hAnsi="Times New Roman" w:cs="Times New Roman"/>
          <w:color w:val="000000"/>
        </w:rPr>
      </w:pPr>
      <w:r w:rsidRPr="00F9232D">
        <w:rPr>
          <w:rFonts w:ascii="Times New Roman" w:hAnsi="Times New Roman" w:cs="Times New Roman"/>
          <w:color w:val="000000"/>
        </w:rPr>
        <w:t>More broadly, common coding</w:t>
      </w:r>
      <w:r w:rsidR="00AF3954"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is a cognitive phenomenon in which an agent learns that one stimulus generalizes </w:t>
      </w:r>
      <w:r w:rsidR="003B0B1B" w:rsidRPr="00F9232D">
        <w:rPr>
          <w:rFonts w:ascii="Times New Roman" w:hAnsi="Times New Roman" w:cs="Times New Roman"/>
          <w:color w:val="000000"/>
        </w:rPr>
        <w:t xml:space="preserve">more </w:t>
      </w:r>
      <w:r w:rsidRPr="00F9232D">
        <w:rPr>
          <w:rFonts w:ascii="Times New Roman" w:hAnsi="Times New Roman" w:cs="Times New Roman"/>
          <w:color w:val="000000"/>
        </w:rPr>
        <w:t xml:space="preserve">to another </w:t>
      </w:r>
      <w:r w:rsidR="003B0B1B" w:rsidRPr="00F9232D">
        <w:rPr>
          <w:rFonts w:ascii="Times New Roman" w:hAnsi="Times New Roman" w:cs="Times New Roman"/>
          <w:color w:val="000000"/>
        </w:rPr>
        <w:t xml:space="preserve">when </w:t>
      </w:r>
      <w:r w:rsidRPr="00F9232D">
        <w:rPr>
          <w:rFonts w:ascii="Times New Roman" w:hAnsi="Times New Roman" w:cs="Times New Roman"/>
          <w:color w:val="000000"/>
        </w:rPr>
        <w:t>they have previously</w:t>
      </w:r>
      <w:r w:rsidR="00F37851"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364584415"/>
          <w:placeholder>
            <w:docPart w:val="DB08AE958C114A55A97946A63E38747F"/>
          </w:placeholder>
        </w:sdtPr>
        <w:sdtEndPr/>
        <w:sdtContent>
          <w:r w:rsidR="007D389C" w:rsidRPr="00F9232D">
            <w:rPr>
              <w:rFonts w:ascii="Times New Roman" w:eastAsia="Times New Roman" w:hAnsi="Times New Roman" w:cs="Times New Roman"/>
              <w:color w:val="000000"/>
            </w:rPr>
            <w:t>(Bonardi et al., 1993; Hall et al., 1993; Zentall et al., 1993)</w:t>
          </w:r>
        </w:sdtContent>
      </w:sdt>
      <w:r w:rsidR="00B938AE" w:rsidRPr="00F9232D">
        <w:rPr>
          <w:rFonts w:ascii="Times New Roman" w:hAnsi="Times New Roman" w:cs="Times New Roman"/>
          <w:color w:val="000000"/>
        </w:rPr>
        <w:t>.</w:t>
      </w:r>
      <w:r w:rsidR="00A43D77" w:rsidRPr="00F9232D">
        <w:rPr>
          <w:rFonts w:ascii="Times New Roman" w:hAnsi="Times New Roman" w:cs="Times New Roman"/>
        </w:rPr>
        <w:t xml:space="preserve"> </w:t>
      </w:r>
      <w:r w:rsidR="006B6332" w:rsidRPr="00F9232D">
        <w:rPr>
          <w:rFonts w:ascii="Times New Roman" w:hAnsi="Times New Roman" w:cs="Times New Roman"/>
          <w:color w:val="000000"/>
        </w:rPr>
        <w:t>Common coding</w:t>
      </w:r>
      <w:r w:rsidR="00700242" w:rsidRPr="00F9232D">
        <w:rPr>
          <w:rFonts w:ascii="Times New Roman" w:hAnsi="Times New Roman" w:cs="Times New Roman"/>
          <w:color w:val="000000"/>
        </w:rPr>
        <w:t>—al</w:t>
      </w:r>
      <w:r w:rsidR="006B6332" w:rsidRPr="00F9232D">
        <w:rPr>
          <w:rFonts w:ascii="Times New Roman" w:hAnsi="Times New Roman" w:cs="Times New Roman"/>
          <w:color w:val="000000"/>
        </w:rPr>
        <w:t>so known as acquired equivalence</w:t>
      </w:r>
      <w:r w:rsidR="00700242" w:rsidRPr="00F9232D">
        <w:rPr>
          <w:rFonts w:ascii="Times New Roman" w:hAnsi="Times New Roman" w:cs="Times New Roman"/>
          <w:color w:val="000000"/>
        </w:rPr>
        <w:t>—</w:t>
      </w:r>
      <w:r w:rsidR="006B6332" w:rsidRPr="00F9232D">
        <w:rPr>
          <w:rFonts w:ascii="Times New Roman" w:hAnsi="Times New Roman" w:cs="Times New Roman"/>
          <w:color w:val="000000"/>
        </w:rPr>
        <w:t xml:space="preserve">is </w:t>
      </w:r>
      <w:r w:rsidR="00DF081F" w:rsidRPr="00F9232D">
        <w:rPr>
          <w:rFonts w:ascii="Times New Roman" w:hAnsi="Times New Roman" w:cs="Times New Roman"/>
          <w:color w:val="000000"/>
        </w:rPr>
        <w:t>often recognized as important</w:t>
      </w:r>
      <w:r w:rsidR="006B6332" w:rsidRPr="00F9232D">
        <w:rPr>
          <w:rFonts w:ascii="Times New Roman" w:hAnsi="Times New Roman" w:cs="Times New Roman"/>
          <w:color w:val="000000"/>
        </w:rPr>
        <w:t xml:space="preserve"> for category formation</w:t>
      </w:r>
      <w:r w:rsidR="00DF081F" w:rsidRPr="00F9232D">
        <w:rPr>
          <w:rFonts w:ascii="Times New Roman" w:hAnsi="Times New Roman" w:cs="Times New Roman"/>
          <w:color w:val="000000"/>
        </w:rPr>
        <w:t>, although its underlying mechanism</w:t>
      </w:r>
      <w:r w:rsidR="00B04991" w:rsidRPr="00F9232D">
        <w:rPr>
          <w:rFonts w:ascii="Times New Roman" w:hAnsi="Times New Roman" w:cs="Times New Roman"/>
          <w:color w:val="000000"/>
        </w:rPr>
        <w:t>s</w:t>
      </w:r>
      <w:r w:rsidR="00DF081F" w:rsidRPr="00F9232D">
        <w:rPr>
          <w:rFonts w:ascii="Times New Roman" w:hAnsi="Times New Roman" w:cs="Times New Roman"/>
          <w:color w:val="000000"/>
        </w:rPr>
        <w:t xml:space="preserve"> </w:t>
      </w:r>
      <w:r w:rsidR="00B04991" w:rsidRPr="00F9232D">
        <w:rPr>
          <w:rFonts w:ascii="Times New Roman" w:hAnsi="Times New Roman" w:cs="Times New Roman"/>
          <w:color w:val="000000"/>
        </w:rPr>
        <w:t xml:space="preserve">are </w:t>
      </w:r>
      <w:r w:rsidR="00DF081F" w:rsidRPr="00F9232D">
        <w:rPr>
          <w:rFonts w:ascii="Times New Roman" w:hAnsi="Times New Roman" w:cs="Times New Roman"/>
          <w:color w:val="000000"/>
        </w:rPr>
        <w:t>not well understood</w:t>
      </w:r>
      <w:r w:rsidR="00A17AD8"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7D389C" w:rsidRPr="00F9232D">
            <w:rPr>
              <w:rFonts w:ascii="Times New Roman" w:eastAsia="Times New Roman" w:hAnsi="Times New Roman" w:cs="Times New Roman"/>
              <w:color w:val="000000"/>
            </w:rPr>
            <w:t>(Delamater, 1998; Goldstone, 1994; Honey &amp; Hall, 1989; Miller &amp; Dollard, 1941)</w:t>
          </w:r>
        </w:sdtContent>
      </w:sdt>
      <w:r w:rsidR="00546260" w:rsidRPr="00F9232D">
        <w:rPr>
          <w:rFonts w:ascii="Times New Roman" w:hAnsi="Times New Roman" w:cs="Times New Roman"/>
          <w:color w:val="000000"/>
        </w:rPr>
        <w:t xml:space="preserve">. </w:t>
      </w:r>
      <w:r w:rsidR="006B6332" w:rsidRPr="00F9232D">
        <w:rPr>
          <w:rFonts w:ascii="Times New Roman" w:hAnsi="Times New Roman" w:cs="Times New Roman"/>
          <w:color w:val="000000"/>
        </w:rPr>
        <w:t xml:space="preserve">In this paper, we </w:t>
      </w:r>
      <w:r w:rsidR="00B04991" w:rsidRPr="00F9232D">
        <w:rPr>
          <w:rFonts w:ascii="Times New Roman" w:hAnsi="Times New Roman" w:cs="Times New Roman"/>
          <w:color w:val="000000"/>
        </w:rPr>
        <w:t xml:space="preserve">first </w:t>
      </w:r>
      <w:r w:rsidR="00DF081F" w:rsidRPr="00F9232D">
        <w:rPr>
          <w:rFonts w:ascii="Times New Roman" w:hAnsi="Times New Roman" w:cs="Times New Roman"/>
          <w:color w:val="000000"/>
        </w:rPr>
        <w:t xml:space="preserve">establish a common coding effect </w:t>
      </w:r>
      <w:r w:rsidR="00BB727F" w:rsidRPr="00F9232D">
        <w:rPr>
          <w:rFonts w:ascii="Times New Roman" w:hAnsi="Times New Roman" w:cs="Times New Roman"/>
          <w:color w:val="000000"/>
        </w:rPr>
        <w:t xml:space="preserve">empirically </w:t>
      </w:r>
      <w:r w:rsidR="00DF081F" w:rsidRPr="00F9232D">
        <w:rPr>
          <w:rFonts w:ascii="Times New Roman" w:hAnsi="Times New Roman" w:cs="Times New Roman"/>
          <w:color w:val="000000"/>
        </w:rPr>
        <w:t>using</w:t>
      </w:r>
      <w:r w:rsidR="006B6332" w:rsidRPr="00F9232D">
        <w:rPr>
          <w:rFonts w:ascii="Times New Roman" w:hAnsi="Times New Roman" w:cs="Times New Roman"/>
          <w:color w:val="000000"/>
        </w:rPr>
        <w:t xml:space="preserve"> a category reversal learning </w:t>
      </w:r>
      <w:r w:rsidR="00DF081F" w:rsidRPr="00F9232D">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7D389C" w:rsidRPr="00F9232D">
            <w:rPr>
              <w:rFonts w:ascii="Times New Roman" w:hAnsi="Times New Roman" w:cs="Times New Roman"/>
              <w:color w:val="000000"/>
            </w:rPr>
            <w:t>(see also Zentall et al., 1991, 1992)</w:t>
          </w:r>
        </w:sdtContent>
      </w:sdt>
      <w:r w:rsidR="00DF081F" w:rsidRPr="00F9232D">
        <w:rPr>
          <w:rFonts w:ascii="Times New Roman" w:hAnsi="Times New Roman" w:cs="Times New Roman"/>
          <w:color w:val="000000"/>
        </w:rPr>
        <w:t xml:space="preserve"> </w:t>
      </w:r>
      <w:r w:rsidR="00834286" w:rsidRPr="00F9232D">
        <w:rPr>
          <w:rFonts w:ascii="Times New Roman" w:hAnsi="Times New Roman" w:cs="Times New Roman"/>
          <w:color w:val="000000"/>
        </w:rPr>
        <w:t>and</w:t>
      </w:r>
      <w:r w:rsidR="006B6332" w:rsidRPr="00F9232D">
        <w:rPr>
          <w:rFonts w:ascii="Times New Roman" w:hAnsi="Times New Roman" w:cs="Times New Roman"/>
          <w:color w:val="000000"/>
        </w:rPr>
        <w:t xml:space="preserve"> </w:t>
      </w:r>
      <w:r w:rsidR="00B04991" w:rsidRPr="00F9232D">
        <w:rPr>
          <w:rFonts w:ascii="Times New Roman" w:hAnsi="Times New Roman" w:cs="Times New Roman"/>
          <w:color w:val="000000"/>
        </w:rPr>
        <w:t xml:space="preserve">then </w:t>
      </w:r>
      <w:r w:rsidR="006B6332" w:rsidRPr="00F9232D">
        <w:rPr>
          <w:rFonts w:ascii="Times New Roman" w:hAnsi="Times New Roman" w:cs="Times New Roman"/>
          <w:color w:val="000000"/>
        </w:rPr>
        <w:t>offer a mechanistic explanation of category learning using an artificial neural network</w:t>
      </w:r>
      <w:r w:rsidR="00C9302B" w:rsidRPr="00F9232D">
        <w:rPr>
          <w:rFonts w:ascii="Times New Roman" w:hAnsi="Times New Roman" w:cs="Times New Roman"/>
          <w:color w:val="000000"/>
        </w:rPr>
        <w:t xml:space="preserve"> (ANN)</w:t>
      </w:r>
      <w:r w:rsidR="006B6332" w:rsidRPr="00F9232D">
        <w:rPr>
          <w:rFonts w:ascii="Times New Roman" w:hAnsi="Times New Roman" w:cs="Times New Roman"/>
          <w:color w:val="000000"/>
        </w:rPr>
        <w:t xml:space="preserve">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EndPr/>
        <w:sdtContent>
          <w:r w:rsidR="007D389C" w:rsidRPr="00F9232D">
            <w:rPr>
              <w:rFonts w:ascii="Times New Roman" w:hAnsi="Times New Roman" w:cs="Times New Roman"/>
              <w:color w:val="000000"/>
            </w:rPr>
            <w:t>(Castiello et al., 2021; Delamater, 2012)</w:t>
          </w:r>
        </w:sdtContent>
      </w:sdt>
      <w:r w:rsidR="005E1E7C" w:rsidRPr="00F9232D">
        <w:rPr>
          <w:rFonts w:ascii="Times New Roman" w:hAnsi="Times New Roman" w:cs="Times New Roman"/>
          <w:color w:val="000000"/>
        </w:rPr>
        <w:t>.</w:t>
      </w:r>
    </w:p>
    <w:p w14:paraId="679CF6F7" w14:textId="53B9386D" w:rsidR="00834286" w:rsidRPr="00F9232D" w:rsidRDefault="00834286" w:rsidP="00482226">
      <w:pPr>
        <w:ind w:firstLine="720"/>
        <w:rPr>
          <w:rFonts w:ascii="Times New Roman" w:hAnsi="Times New Roman" w:cs="Times New Roman"/>
          <w:color w:val="000000"/>
        </w:rPr>
      </w:pPr>
      <w:r w:rsidRPr="00F9232D">
        <w:rPr>
          <w:rFonts w:ascii="Times New Roman" w:hAnsi="Times New Roman" w:cs="Times New Roman"/>
          <w:color w:val="000000"/>
        </w:rPr>
        <w:t xml:space="preserve">Common coding </w:t>
      </w:r>
      <w:r w:rsidR="002377A0" w:rsidRPr="00F9232D">
        <w:rPr>
          <w:rFonts w:ascii="Times New Roman" w:hAnsi="Times New Roman" w:cs="Times New Roman"/>
          <w:color w:val="000000"/>
        </w:rPr>
        <w:t xml:space="preserve">effects have been </w:t>
      </w:r>
      <w:r w:rsidRPr="00F9232D">
        <w:rPr>
          <w:rFonts w:ascii="Times New Roman" w:hAnsi="Times New Roman" w:cs="Times New Roman"/>
          <w:color w:val="000000"/>
        </w:rPr>
        <w:t>observed across various settings and species. It</w:t>
      </w:r>
      <w:r w:rsidR="002377A0" w:rsidRPr="00F9232D">
        <w:rPr>
          <w:rFonts w:ascii="Times New Roman" w:hAnsi="Times New Roman" w:cs="Times New Roman"/>
          <w:color w:val="000000"/>
        </w:rPr>
        <w:t xml:space="preserve"> has been documented</w:t>
      </w:r>
      <w:r w:rsidRPr="00F9232D">
        <w:rPr>
          <w:rFonts w:ascii="Times New Roman" w:hAnsi="Times New Roman" w:cs="Times New Roman"/>
          <w:color w:val="000000"/>
        </w:rPr>
        <w:t xml:space="preserve"> </w:t>
      </w:r>
      <w:r w:rsidR="002377A0" w:rsidRPr="00F9232D">
        <w:rPr>
          <w:rFonts w:ascii="Times New Roman" w:hAnsi="Times New Roman" w:cs="Times New Roman"/>
          <w:color w:val="000000"/>
        </w:rPr>
        <w:t xml:space="preserve">using </w:t>
      </w:r>
      <w:r w:rsidRPr="00F9232D">
        <w:rPr>
          <w:rFonts w:ascii="Times New Roman" w:hAnsi="Times New Roman" w:cs="Times New Roman"/>
          <w:color w:val="000000"/>
        </w:rPr>
        <w:t xml:space="preserve">instrumental conditioning </w:t>
      </w:r>
      <w:r w:rsidR="002377A0" w:rsidRPr="00F9232D">
        <w:rPr>
          <w:rFonts w:ascii="Times New Roman" w:hAnsi="Times New Roman" w:cs="Times New Roman"/>
          <w:color w:val="000000"/>
        </w:rPr>
        <w:t>procedures</w:t>
      </w:r>
      <w:r w:rsidRPr="00F9232D">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
          <w:id w:val="-49775972"/>
          <w:placeholder>
            <w:docPart w:val="DefaultPlaceholder_-1854013440"/>
          </w:placeholder>
        </w:sdtPr>
        <w:sdtEndPr/>
        <w:sdtContent>
          <w:r w:rsidR="007D389C" w:rsidRPr="00F9232D">
            <w:rPr>
              <w:rFonts w:ascii="Times New Roman" w:hAnsi="Times New Roman" w:cs="Times New Roman"/>
              <w:color w:val="000000"/>
            </w:rPr>
            <w:t>(Bonardi et al., 1993; Kaiser et al., 1997; Urcuioli et al., 1995)</w:t>
          </w:r>
        </w:sdtContent>
      </w:sdt>
      <w:r w:rsidR="004C40C7"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in Pavlovian conditioning </w:t>
      </w:r>
      <w:r w:rsidR="002377A0" w:rsidRPr="00F9232D">
        <w:rPr>
          <w:rFonts w:ascii="Times New Roman" w:hAnsi="Times New Roman" w:cs="Times New Roman"/>
          <w:color w:val="000000"/>
        </w:rPr>
        <w:t xml:space="preserve">tasks </w:t>
      </w:r>
      <w:r w:rsidRPr="00F9232D">
        <w:rPr>
          <w:rFonts w:ascii="Times New Roman" w:hAnsi="Times New Roman" w:cs="Times New Roman"/>
          <w:color w:val="000000"/>
        </w:rPr>
        <w:t xml:space="preserve">with rats </w:t>
      </w:r>
      <w:r w:rsidR="00E8371B" w:rsidRPr="00F9232D">
        <w:rPr>
          <w:rFonts w:ascii="Times New Roman" w:hAnsi="Times New Roman" w:cs="Times New Roman"/>
          <w:color w:val="000000"/>
        </w:rPr>
        <w:t xml:space="preserve">and pigeons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2060473737"/>
          <w:placeholder>
            <w:docPart w:val="DefaultPlaceholder_-1854013440"/>
          </w:placeholder>
        </w:sdtPr>
        <w:sdtEndPr/>
        <w:sdtContent>
          <w:r w:rsidR="007D389C" w:rsidRPr="00F9232D">
            <w:rPr>
              <w:rFonts w:ascii="Times New Roman" w:eastAsia="Times New Roman" w:hAnsi="Times New Roman" w:cs="Times New Roman"/>
              <w:color w:val="000000"/>
            </w:rPr>
            <w:t>(Bonardi et al., 1993; Bonardi &amp; Hall, 1994; Hall et al., 1993; Johns &amp; Williams, 1998)</w:t>
          </w:r>
        </w:sdtContent>
      </w:sdt>
      <w:r w:rsidR="00F97100"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and in </w:t>
      </w:r>
      <w:r w:rsidR="002377A0" w:rsidRPr="00F9232D">
        <w:rPr>
          <w:rFonts w:ascii="Times New Roman" w:hAnsi="Times New Roman" w:cs="Times New Roman"/>
          <w:color w:val="000000"/>
        </w:rPr>
        <w:t xml:space="preserve">matching to sample tasks with </w:t>
      </w:r>
      <w:r w:rsidRPr="00F9232D">
        <w:rPr>
          <w:rFonts w:ascii="Times New Roman" w:hAnsi="Times New Roman" w:cs="Times New Roman"/>
          <w:color w:val="000000"/>
        </w:rPr>
        <w:t>humans, even when the paradigm requires common consequences and common antecedents</w:t>
      </w:r>
      <w:r w:rsidR="004C40C7"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
          <w:id w:val="672836850"/>
          <w:placeholder>
            <w:docPart w:val="F10D32DE444546A8A2B0035DF41729B5"/>
          </w:placeholder>
        </w:sdtPr>
        <w:sdtEndPr/>
        <w:sdtContent>
          <w:r w:rsidR="007D389C" w:rsidRPr="00F9232D">
            <w:rPr>
              <w:rFonts w:ascii="Times New Roman" w:eastAsia="Times New Roman" w:hAnsi="Times New Roman" w:cs="Times New Roman"/>
              <w:color w:val="000000"/>
            </w:rPr>
            <w:t>(Bonardi et al., 2005; Delamater &amp; Joseph, 2000)</w:t>
          </w:r>
        </w:sdtContent>
      </w:sdt>
      <w:r w:rsidR="00383E03"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Regardless of species or conditioning type, common coding </w:t>
      </w:r>
      <w:r w:rsidR="00BB727F" w:rsidRPr="00F9232D">
        <w:rPr>
          <w:rFonts w:ascii="Times New Roman" w:hAnsi="Times New Roman" w:cs="Times New Roman"/>
          <w:color w:val="000000"/>
        </w:rPr>
        <w:t xml:space="preserve">effects </w:t>
      </w:r>
      <w:r w:rsidRPr="00F9232D">
        <w:rPr>
          <w:rFonts w:ascii="Times New Roman" w:hAnsi="Times New Roman" w:cs="Times New Roman"/>
          <w:color w:val="000000"/>
        </w:rPr>
        <w:t>may share similar underlying mechanisms.</w:t>
      </w:r>
    </w:p>
    <w:p w14:paraId="3150C0E0" w14:textId="4042D83B" w:rsidR="00700242" w:rsidRPr="00F9232D" w:rsidRDefault="00482226" w:rsidP="0058732D">
      <w:pPr>
        <w:ind w:firstLine="720"/>
        <w:rPr>
          <w:rFonts w:ascii="Times New Roman" w:hAnsi="Times New Roman" w:cs="Times New Roman"/>
        </w:rPr>
      </w:pPr>
      <w:r w:rsidRPr="00F9232D">
        <w:rPr>
          <w:rFonts w:ascii="Times New Roman" w:hAnsi="Times New Roman" w:cs="Times New Roman"/>
          <w:color w:val="000000"/>
        </w:rPr>
        <w:t>An experimental approach to test whether common coding develop</w:t>
      </w:r>
      <w:r w:rsidR="002377A0" w:rsidRPr="00F9232D">
        <w:rPr>
          <w:rFonts w:ascii="Times New Roman" w:hAnsi="Times New Roman" w:cs="Times New Roman"/>
          <w:color w:val="000000"/>
        </w:rPr>
        <w:t>s</w:t>
      </w:r>
      <w:r w:rsidRPr="00F9232D">
        <w:rPr>
          <w:rFonts w:ascii="Times New Roman" w:hAnsi="Times New Roman" w:cs="Times New Roman"/>
          <w:color w:val="000000"/>
        </w:rPr>
        <w:t xml:space="preserve"> between stimuli</w:t>
      </w:r>
      <w:r w:rsidR="002377A0" w:rsidRPr="00F9232D">
        <w:rPr>
          <w:rFonts w:ascii="Times New Roman" w:hAnsi="Times New Roman" w:cs="Times New Roman"/>
          <w:color w:val="000000"/>
        </w:rPr>
        <w:t xml:space="preserve"> categorized similarly</w:t>
      </w:r>
      <w:r w:rsidRPr="00F9232D">
        <w:rPr>
          <w:rFonts w:ascii="Times New Roman" w:hAnsi="Times New Roman" w:cs="Times New Roman"/>
          <w:color w:val="000000"/>
        </w:rPr>
        <w:t xml:space="preserve"> is to reverse the </w:t>
      </w:r>
      <w:r w:rsidR="002377A0" w:rsidRPr="00F9232D">
        <w:rPr>
          <w:rFonts w:ascii="Times New Roman" w:hAnsi="Times New Roman" w:cs="Times New Roman"/>
          <w:color w:val="000000"/>
        </w:rPr>
        <w:t xml:space="preserve">category assignments either totally or partially following </w:t>
      </w:r>
      <w:r w:rsidR="00B365D2" w:rsidRPr="00F9232D">
        <w:rPr>
          <w:rFonts w:ascii="Times New Roman" w:hAnsi="Times New Roman" w:cs="Times New Roman"/>
          <w:color w:val="000000"/>
        </w:rPr>
        <w:t xml:space="preserve">an initial </w:t>
      </w:r>
      <w:r w:rsidR="002377A0" w:rsidRPr="00F9232D">
        <w:rPr>
          <w:rFonts w:ascii="Times New Roman" w:hAnsi="Times New Roman" w:cs="Times New Roman"/>
          <w:color w:val="000000"/>
        </w:rPr>
        <w:t xml:space="preserve">training </w:t>
      </w:r>
      <w:r w:rsidR="00B365D2" w:rsidRPr="00F9232D">
        <w:rPr>
          <w:rFonts w:ascii="Times New Roman" w:hAnsi="Times New Roman" w:cs="Times New Roman"/>
          <w:color w:val="000000"/>
        </w:rPr>
        <w:t>phase</w:t>
      </w:r>
      <w:r w:rsidRPr="00F9232D">
        <w:rPr>
          <w:rFonts w:ascii="Times New Roman" w:hAnsi="Times New Roman" w:cs="Times New Roman"/>
          <w:color w:val="000000"/>
        </w:rPr>
        <w:t xml:space="preserve">. </w:t>
      </w:r>
      <w:r w:rsidR="002377A0" w:rsidRPr="00F9232D">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F9232D">
        <w:rPr>
          <w:rFonts w:ascii="Times New Roman" w:hAnsi="Times New Roman" w:cs="Times New Roman"/>
        </w:rPr>
        <w:t>During a</w:t>
      </w:r>
      <w:r w:rsidR="00B8431C" w:rsidRPr="00F9232D">
        <w:rPr>
          <w:rFonts w:ascii="Times New Roman" w:hAnsi="Times New Roman" w:cs="Times New Roman"/>
        </w:rPr>
        <w:t xml:space="preserve"> </w:t>
      </w:r>
      <w:r w:rsidR="00AE2733" w:rsidRPr="00F9232D">
        <w:rPr>
          <w:rFonts w:ascii="Times New Roman" w:hAnsi="Times New Roman" w:cs="Times New Roman"/>
        </w:rPr>
        <w:t xml:space="preserve">Total </w:t>
      </w:r>
      <w:r w:rsidR="00B8431C" w:rsidRPr="00F9232D">
        <w:rPr>
          <w:rFonts w:ascii="Times New Roman" w:hAnsi="Times New Roman" w:cs="Times New Roman"/>
        </w:rPr>
        <w:t xml:space="preserve">reversal, </w:t>
      </w:r>
      <w:r w:rsidR="000476FC" w:rsidRPr="00F9232D">
        <w:rPr>
          <w:rFonts w:ascii="Times New Roman" w:hAnsi="Times New Roman" w:cs="Times New Roman"/>
        </w:rPr>
        <w:t xml:space="preserve">all </w:t>
      </w:r>
      <w:r w:rsidR="002377A0" w:rsidRPr="00F9232D">
        <w:rPr>
          <w:rFonts w:ascii="Times New Roman" w:hAnsi="Times New Roman" w:cs="Times New Roman"/>
        </w:rPr>
        <w:t xml:space="preserve">the exemplar-category assignments are switched. If common coding occurs, then learning the </w:t>
      </w:r>
      <w:r w:rsidR="00AE2733" w:rsidRPr="00F9232D">
        <w:rPr>
          <w:rFonts w:ascii="Times New Roman" w:hAnsi="Times New Roman" w:cs="Times New Roman"/>
        </w:rPr>
        <w:t>Total</w:t>
      </w:r>
      <w:r w:rsidR="002377A0" w:rsidRPr="00F9232D">
        <w:rPr>
          <w:rFonts w:ascii="Times New Roman" w:hAnsi="Times New Roman" w:cs="Times New Roman"/>
        </w:rPr>
        <w:t xml:space="preserve"> reversal would simply involve reassigning the </w:t>
      </w:r>
      <w:r w:rsidR="000476FC" w:rsidRPr="00F9232D">
        <w:rPr>
          <w:rFonts w:ascii="Times New Roman" w:hAnsi="Times New Roman" w:cs="Times New Roman"/>
        </w:rPr>
        <w:t xml:space="preserve">internal </w:t>
      </w:r>
      <w:r w:rsidR="002377A0" w:rsidRPr="00F9232D">
        <w:rPr>
          <w:rFonts w:ascii="Times New Roman" w:hAnsi="Times New Roman" w:cs="Times New Roman"/>
        </w:rPr>
        <w:t>common codes</w:t>
      </w:r>
      <w:r w:rsidR="000476FC" w:rsidRPr="00F9232D">
        <w:rPr>
          <w:rFonts w:ascii="Times New Roman" w:hAnsi="Times New Roman" w:cs="Times New Roman"/>
        </w:rPr>
        <w:t xml:space="preserve"> attached to each exemplar</w:t>
      </w:r>
      <w:r w:rsidR="002377A0" w:rsidRPr="00F9232D">
        <w:rPr>
          <w:rFonts w:ascii="Times New Roman" w:hAnsi="Times New Roman" w:cs="Times New Roman"/>
        </w:rPr>
        <w:t xml:space="preserve"> with </w:t>
      </w:r>
      <w:r w:rsidR="000476FC" w:rsidRPr="00F9232D">
        <w:rPr>
          <w:rFonts w:ascii="Times New Roman" w:hAnsi="Times New Roman" w:cs="Times New Roman"/>
        </w:rPr>
        <w:t>the updated category</w:t>
      </w:r>
      <w:r w:rsidR="00BB727F" w:rsidRPr="00F9232D">
        <w:rPr>
          <w:rFonts w:ascii="Times New Roman" w:hAnsi="Times New Roman" w:cs="Times New Roman"/>
        </w:rPr>
        <w:t xml:space="preserve"> response</w:t>
      </w:r>
      <w:r w:rsidR="000476FC" w:rsidRPr="00F9232D">
        <w:rPr>
          <w:rFonts w:ascii="Times New Roman" w:hAnsi="Times New Roman" w:cs="Times New Roman"/>
        </w:rPr>
        <w:t xml:space="preserve"> assignment and this should be relatively easy.</w:t>
      </w:r>
      <w:r w:rsidR="00B8431C" w:rsidRPr="00F9232D">
        <w:rPr>
          <w:rFonts w:ascii="Times New Roman" w:hAnsi="Times New Roman" w:cs="Times New Roman"/>
        </w:rPr>
        <w:t xml:space="preserve"> In contrast, </w:t>
      </w:r>
      <w:r w:rsidR="000476FC" w:rsidRPr="00F9232D">
        <w:rPr>
          <w:rFonts w:ascii="Times New Roman" w:hAnsi="Times New Roman" w:cs="Times New Roman"/>
        </w:rPr>
        <w:t xml:space="preserve">in </w:t>
      </w:r>
      <w:r w:rsidR="00B8431C" w:rsidRPr="00F9232D">
        <w:rPr>
          <w:rFonts w:ascii="Times New Roman" w:hAnsi="Times New Roman" w:cs="Times New Roman"/>
        </w:rPr>
        <w:t xml:space="preserve">the </w:t>
      </w:r>
      <w:r w:rsidR="005832F1" w:rsidRPr="00F9232D">
        <w:rPr>
          <w:rFonts w:ascii="Times New Roman" w:hAnsi="Times New Roman" w:cs="Times New Roman"/>
        </w:rPr>
        <w:t>Partial</w:t>
      </w:r>
      <w:r w:rsidR="00B8431C" w:rsidRPr="00F9232D">
        <w:rPr>
          <w:rFonts w:ascii="Times New Roman" w:hAnsi="Times New Roman" w:cs="Times New Roman"/>
        </w:rPr>
        <w:t xml:space="preserve"> reversal condition </w:t>
      </w:r>
      <w:r w:rsidR="000476FC" w:rsidRPr="00F9232D">
        <w:rPr>
          <w:rFonts w:ascii="Times New Roman" w:hAnsi="Times New Roman" w:cs="Times New Roman"/>
        </w:rPr>
        <w:t xml:space="preserve">only half the original exemplar-category assignments are reversed. This </w:t>
      </w:r>
      <w:r w:rsidR="00B8431C" w:rsidRPr="00F9232D">
        <w:rPr>
          <w:rFonts w:ascii="Times New Roman" w:hAnsi="Times New Roman" w:cs="Times New Roman"/>
        </w:rPr>
        <w:t xml:space="preserve">requires </w:t>
      </w:r>
      <w:r w:rsidR="000476FC" w:rsidRPr="00F9232D">
        <w:rPr>
          <w:rFonts w:ascii="Times New Roman" w:hAnsi="Times New Roman" w:cs="Times New Roman"/>
        </w:rPr>
        <w:t xml:space="preserve">a complete </w:t>
      </w:r>
      <w:r w:rsidR="00B8431C" w:rsidRPr="00F9232D">
        <w:rPr>
          <w:rFonts w:ascii="Times New Roman" w:hAnsi="Times New Roman" w:cs="Times New Roman"/>
        </w:rPr>
        <w:t xml:space="preserve">remapping </w:t>
      </w:r>
      <w:r w:rsidR="000476FC" w:rsidRPr="00F9232D">
        <w:rPr>
          <w:rFonts w:ascii="Times New Roman" w:hAnsi="Times New Roman" w:cs="Times New Roman"/>
        </w:rPr>
        <w:t xml:space="preserve">of </w:t>
      </w:r>
      <w:r w:rsidR="00B8431C" w:rsidRPr="00F9232D">
        <w:rPr>
          <w:rFonts w:ascii="Times New Roman" w:hAnsi="Times New Roman" w:cs="Times New Roman"/>
        </w:rPr>
        <w:t xml:space="preserve">the </w:t>
      </w:r>
      <w:r w:rsidR="000476FC" w:rsidRPr="00F9232D">
        <w:rPr>
          <w:rFonts w:ascii="Times New Roman" w:hAnsi="Times New Roman" w:cs="Times New Roman"/>
        </w:rPr>
        <w:t>exemplar-category</w:t>
      </w:r>
      <w:r w:rsidR="00B8431C" w:rsidRPr="00F9232D">
        <w:rPr>
          <w:rFonts w:ascii="Times New Roman" w:hAnsi="Times New Roman" w:cs="Times New Roman"/>
        </w:rPr>
        <w:t xml:space="preserve"> common cod</w:t>
      </w:r>
      <w:r w:rsidR="000476FC" w:rsidRPr="00F9232D">
        <w:rPr>
          <w:rFonts w:ascii="Times New Roman" w:hAnsi="Times New Roman" w:cs="Times New Roman"/>
        </w:rPr>
        <w:t>es since exemplars from each original category are now treated differently than before</w:t>
      </w:r>
      <w:r w:rsidR="00B8431C" w:rsidRPr="00F9232D">
        <w:rPr>
          <w:rFonts w:ascii="Times New Roman" w:hAnsi="Times New Roman" w:cs="Times New Roman"/>
        </w:rPr>
        <w:t xml:space="preserve">. Faster </w:t>
      </w:r>
      <w:r w:rsidR="00AE2733" w:rsidRPr="00F9232D">
        <w:rPr>
          <w:rFonts w:ascii="Times New Roman" w:hAnsi="Times New Roman" w:cs="Times New Roman"/>
        </w:rPr>
        <w:t>Total</w:t>
      </w:r>
      <w:r w:rsidR="000476FC" w:rsidRPr="00F9232D">
        <w:rPr>
          <w:rFonts w:ascii="Times New Roman" w:hAnsi="Times New Roman" w:cs="Times New Roman"/>
        </w:rPr>
        <w:t xml:space="preserve"> than </w:t>
      </w:r>
      <w:r w:rsidR="005832F1" w:rsidRPr="00F9232D">
        <w:rPr>
          <w:rFonts w:ascii="Times New Roman" w:hAnsi="Times New Roman" w:cs="Times New Roman"/>
        </w:rPr>
        <w:t>Partial</w:t>
      </w:r>
      <w:r w:rsidR="000476FC" w:rsidRPr="00F9232D">
        <w:rPr>
          <w:rFonts w:ascii="Times New Roman" w:hAnsi="Times New Roman" w:cs="Times New Roman"/>
        </w:rPr>
        <w:t xml:space="preserve"> reversal </w:t>
      </w:r>
      <w:r w:rsidR="00B8431C" w:rsidRPr="00F9232D">
        <w:rPr>
          <w:rFonts w:ascii="Times New Roman" w:hAnsi="Times New Roman" w:cs="Times New Roman"/>
        </w:rPr>
        <w:t xml:space="preserve">learning has been observed in </w:t>
      </w:r>
      <w:r w:rsidR="000476FC" w:rsidRPr="00F9232D">
        <w:rPr>
          <w:rFonts w:ascii="Times New Roman" w:hAnsi="Times New Roman" w:cs="Times New Roman"/>
        </w:rPr>
        <w:t>pigeons, rodents, and humans in related tasks</w:t>
      </w:r>
      <w:r w:rsidR="001C6498"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
          <w:id w:val="550277947"/>
          <w:placeholder>
            <w:docPart w:val="A5964B004E254DDD9610524B24850293"/>
          </w:placeholder>
        </w:sdtPr>
        <w:sdtEndPr/>
        <w:sdtContent>
          <w:r w:rsidR="007D389C" w:rsidRPr="00F9232D">
            <w:rPr>
              <w:rFonts w:ascii="Times New Roman" w:eastAsia="Times New Roman" w:hAnsi="Times New Roman" w:cs="Times New Roman"/>
              <w:color w:val="000000"/>
            </w:rPr>
            <w:t>(Delamater &amp; Joseph, 2000; Urcuioli et al., 1995; Zentall et al., 1991, 1992)</w:t>
          </w:r>
        </w:sdtContent>
      </w:sdt>
      <w:r w:rsidR="000476FC" w:rsidRPr="00F9232D">
        <w:rPr>
          <w:rFonts w:ascii="Times New Roman" w:hAnsi="Times New Roman" w:cs="Times New Roman"/>
        </w:rPr>
        <w:t xml:space="preserve">. </w:t>
      </w:r>
    </w:p>
    <w:p w14:paraId="49E2DF3B" w14:textId="35812B76" w:rsidR="00620378" w:rsidRPr="00F9232D" w:rsidRDefault="000476FC" w:rsidP="00CE4F42">
      <w:pPr>
        <w:ind w:firstLine="720"/>
        <w:rPr>
          <w:rFonts w:ascii="Times New Roman" w:hAnsi="Times New Roman" w:cs="Times New Roman"/>
        </w:rPr>
      </w:pPr>
      <w:r w:rsidRPr="00F9232D">
        <w:rPr>
          <w:rFonts w:ascii="Times New Roman" w:hAnsi="Times New Roman" w:cs="Times New Roman"/>
        </w:rPr>
        <w:t xml:space="preserve">The rationale for the present experiment is to investigate this </w:t>
      </w:r>
      <w:r w:rsidR="00AE2733" w:rsidRPr="00F9232D">
        <w:rPr>
          <w:rFonts w:ascii="Times New Roman" w:hAnsi="Times New Roman" w:cs="Times New Roman"/>
        </w:rPr>
        <w:t>Total</w:t>
      </w:r>
      <w:r w:rsidRPr="00F9232D">
        <w:rPr>
          <w:rFonts w:ascii="Times New Roman" w:hAnsi="Times New Roman" w:cs="Times New Roman"/>
        </w:rPr>
        <w:t>/</w:t>
      </w:r>
      <w:r w:rsidR="005832F1" w:rsidRPr="00F9232D">
        <w:rPr>
          <w:rFonts w:ascii="Times New Roman" w:hAnsi="Times New Roman" w:cs="Times New Roman"/>
        </w:rPr>
        <w:t>Partial</w:t>
      </w:r>
      <w:r w:rsidRPr="00F9232D">
        <w:rPr>
          <w:rFonts w:ascii="Times New Roman" w:hAnsi="Times New Roman" w:cs="Times New Roman"/>
        </w:rPr>
        <w:t xml:space="preserve"> reversal effect using a </w:t>
      </w:r>
      <w:r w:rsidR="00BD3A48" w:rsidRPr="00F9232D">
        <w:rPr>
          <w:rFonts w:ascii="Times New Roman" w:hAnsi="Times New Roman" w:cs="Times New Roman"/>
        </w:rPr>
        <w:t>s</w:t>
      </w:r>
      <w:r w:rsidRPr="00F9232D">
        <w:rPr>
          <w:rFonts w:ascii="Times New Roman" w:hAnsi="Times New Roman" w:cs="Times New Roman"/>
        </w:rPr>
        <w:t xml:space="preserve">tandard human categorization task than has been reported in the literature. </w:t>
      </w:r>
      <w:r w:rsidR="00AB1DE6" w:rsidRPr="00F9232D">
        <w:rPr>
          <w:rFonts w:ascii="Times New Roman" w:hAnsi="Times New Roman" w:cs="Times New Roman"/>
        </w:rPr>
        <w:t>In two experiments w</w:t>
      </w:r>
      <w:r w:rsidRPr="00F9232D">
        <w:rPr>
          <w:rFonts w:ascii="Times New Roman" w:hAnsi="Times New Roman" w:cs="Times New Roman"/>
        </w:rPr>
        <w:t>e</w:t>
      </w:r>
      <w:r w:rsidR="00E458F4" w:rsidRPr="00F9232D">
        <w:rPr>
          <w:rFonts w:ascii="Times New Roman" w:hAnsi="Times New Roman" w:cs="Times New Roman"/>
        </w:rPr>
        <w:t xml:space="preserve"> </w:t>
      </w:r>
      <w:r w:rsidR="00AB1DE6" w:rsidRPr="00F9232D">
        <w:rPr>
          <w:rFonts w:ascii="Times New Roman" w:hAnsi="Times New Roman" w:cs="Times New Roman"/>
        </w:rPr>
        <w:t xml:space="preserve">explored these effects by </w:t>
      </w:r>
      <w:r w:rsidR="00E458F4" w:rsidRPr="00F9232D">
        <w:rPr>
          <w:rFonts w:ascii="Times New Roman" w:hAnsi="Times New Roman" w:cs="Times New Roman"/>
        </w:rPr>
        <w:t>train</w:t>
      </w:r>
      <w:r w:rsidR="00AB1DE6" w:rsidRPr="00F9232D">
        <w:rPr>
          <w:rFonts w:ascii="Times New Roman" w:hAnsi="Times New Roman" w:cs="Times New Roman"/>
        </w:rPr>
        <w:t>ing</w:t>
      </w:r>
      <w:r w:rsidR="00E458F4" w:rsidRPr="00F9232D">
        <w:rPr>
          <w:rFonts w:ascii="Times New Roman" w:hAnsi="Times New Roman" w:cs="Times New Roman"/>
        </w:rPr>
        <w:t xml:space="preserve"> participants on </w:t>
      </w:r>
      <w:r w:rsidR="00AB1DE6" w:rsidRPr="00F9232D">
        <w:rPr>
          <w:rFonts w:ascii="Times New Roman" w:hAnsi="Times New Roman" w:cs="Times New Roman"/>
        </w:rPr>
        <w:t xml:space="preserve">either </w:t>
      </w:r>
      <w:r w:rsidR="00E458F4" w:rsidRPr="00F9232D">
        <w:rPr>
          <w:rFonts w:ascii="Times New Roman" w:hAnsi="Times New Roman" w:cs="Times New Roman"/>
        </w:rPr>
        <w:t>a 4-exemplar</w:t>
      </w:r>
      <w:r w:rsidR="00AB1DE6" w:rsidRPr="00F9232D">
        <w:rPr>
          <w:rFonts w:ascii="Times New Roman" w:hAnsi="Times New Roman" w:cs="Times New Roman"/>
        </w:rPr>
        <w:t xml:space="preserve"> (Experiment 1a)</w:t>
      </w:r>
      <w:r w:rsidR="00E458F4" w:rsidRPr="00F9232D">
        <w:rPr>
          <w:rFonts w:ascii="Times New Roman" w:hAnsi="Times New Roman" w:cs="Times New Roman"/>
        </w:rPr>
        <w:t xml:space="preserve"> </w:t>
      </w:r>
      <w:r w:rsidR="00AB1DE6" w:rsidRPr="00F9232D">
        <w:rPr>
          <w:rFonts w:ascii="Times New Roman" w:hAnsi="Times New Roman" w:cs="Times New Roman"/>
        </w:rPr>
        <w:t>or</w:t>
      </w:r>
      <w:r w:rsidR="00E458F4" w:rsidRPr="00F9232D">
        <w:rPr>
          <w:rFonts w:ascii="Times New Roman" w:hAnsi="Times New Roman" w:cs="Times New Roman"/>
        </w:rPr>
        <w:t xml:space="preserve"> 8-exemplar </w:t>
      </w:r>
      <w:r w:rsidR="00AB1DE6" w:rsidRPr="00F9232D">
        <w:rPr>
          <w:rFonts w:ascii="Times New Roman" w:hAnsi="Times New Roman" w:cs="Times New Roman"/>
        </w:rPr>
        <w:t xml:space="preserve">(Experiment 1b) </w:t>
      </w:r>
      <w:r w:rsidR="00E458F4" w:rsidRPr="00F9232D">
        <w:rPr>
          <w:rFonts w:ascii="Times New Roman" w:hAnsi="Times New Roman" w:cs="Times New Roman"/>
        </w:rPr>
        <w:t>categorization task</w:t>
      </w:r>
      <w:r w:rsidRPr="00F9232D">
        <w:rPr>
          <w:rFonts w:ascii="Times New Roman" w:hAnsi="Times New Roman" w:cs="Times New Roman"/>
        </w:rPr>
        <w:t>.</w:t>
      </w:r>
      <w:r w:rsidR="003220E5" w:rsidRPr="00F9232D">
        <w:rPr>
          <w:rFonts w:ascii="Times New Roman" w:hAnsi="Times New Roman" w:cs="Times New Roman"/>
        </w:rPr>
        <w:t xml:space="preserve"> In </w:t>
      </w:r>
      <w:r w:rsidR="001D0E20" w:rsidRPr="00F9232D">
        <w:rPr>
          <w:rFonts w:ascii="Times New Roman" w:hAnsi="Times New Roman" w:cs="Times New Roman"/>
        </w:rPr>
        <w:t>Experiment</w:t>
      </w:r>
      <w:r w:rsidR="003220E5" w:rsidRPr="00F9232D">
        <w:rPr>
          <w:rFonts w:ascii="Times New Roman" w:hAnsi="Times New Roman" w:cs="Times New Roman"/>
        </w:rPr>
        <w:t xml:space="preserve"> 2 we tested </w:t>
      </w:r>
      <w:r w:rsidR="00BB727F" w:rsidRPr="00F9232D">
        <w:rPr>
          <w:rFonts w:ascii="Times New Roman" w:hAnsi="Times New Roman" w:cs="Times New Roman"/>
        </w:rPr>
        <w:t xml:space="preserve">for any potential differences in </w:t>
      </w:r>
      <w:r w:rsidR="001656F2" w:rsidRPr="00F9232D">
        <w:rPr>
          <w:rFonts w:ascii="Times New Roman" w:hAnsi="Times New Roman" w:cs="Times New Roman"/>
        </w:rPr>
        <w:t>pre-experimental</w:t>
      </w:r>
      <w:r w:rsidR="003220E5" w:rsidRPr="00F9232D">
        <w:rPr>
          <w:rFonts w:ascii="Times New Roman" w:hAnsi="Times New Roman" w:cs="Times New Roman"/>
        </w:rPr>
        <w:t xml:space="preserve"> perceptual similarities </w:t>
      </w:r>
      <w:r w:rsidR="001656F2" w:rsidRPr="00F9232D">
        <w:rPr>
          <w:rFonts w:ascii="Times New Roman" w:hAnsi="Times New Roman" w:cs="Times New Roman"/>
        </w:rPr>
        <w:t xml:space="preserve">among </w:t>
      </w:r>
      <w:r w:rsidR="00BB727F" w:rsidRPr="00F9232D">
        <w:rPr>
          <w:rFonts w:ascii="Times New Roman" w:hAnsi="Times New Roman" w:cs="Times New Roman"/>
        </w:rPr>
        <w:t xml:space="preserve">our </w:t>
      </w:r>
      <w:r w:rsidR="001656F2" w:rsidRPr="00F9232D">
        <w:rPr>
          <w:rFonts w:ascii="Times New Roman" w:hAnsi="Times New Roman" w:cs="Times New Roman"/>
        </w:rPr>
        <w:t>exemplar</w:t>
      </w:r>
      <w:r w:rsidR="00BB727F" w:rsidRPr="00F9232D">
        <w:rPr>
          <w:rFonts w:ascii="Times New Roman" w:hAnsi="Times New Roman" w:cs="Times New Roman"/>
        </w:rPr>
        <w:t xml:space="preserve"> </w:t>
      </w:r>
      <w:r w:rsidR="001656F2" w:rsidRPr="00F9232D">
        <w:rPr>
          <w:rFonts w:ascii="Times New Roman" w:hAnsi="Times New Roman" w:cs="Times New Roman"/>
        </w:rPr>
        <w:t>s</w:t>
      </w:r>
      <w:r w:rsidR="00BB727F" w:rsidRPr="00F9232D">
        <w:rPr>
          <w:rFonts w:ascii="Times New Roman" w:hAnsi="Times New Roman" w:cs="Times New Roman"/>
        </w:rPr>
        <w:t>ets</w:t>
      </w:r>
      <w:r w:rsidR="001656F2" w:rsidRPr="00F9232D">
        <w:rPr>
          <w:rFonts w:ascii="Times New Roman" w:hAnsi="Times New Roman" w:cs="Times New Roman"/>
        </w:rPr>
        <w:t xml:space="preserve"> both within and between </w:t>
      </w:r>
      <w:r w:rsidR="003220E5" w:rsidRPr="00F9232D">
        <w:rPr>
          <w:rFonts w:ascii="Times New Roman" w:hAnsi="Times New Roman" w:cs="Times New Roman"/>
        </w:rPr>
        <w:t>the categories used in Experiments 1</w:t>
      </w:r>
      <w:r w:rsidR="001656F2" w:rsidRPr="00F9232D">
        <w:rPr>
          <w:rFonts w:ascii="Times New Roman" w:hAnsi="Times New Roman" w:cs="Times New Roman"/>
        </w:rPr>
        <w:t>a and 1b</w:t>
      </w:r>
      <w:r w:rsidR="003220E5" w:rsidRPr="00F9232D">
        <w:rPr>
          <w:rFonts w:ascii="Times New Roman" w:hAnsi="Times New Roman" w:cs="Times New Roman"/>
        </w:rPr>
        <w:t>.</w:t>
      </w:r>
      <w:r w:rsidR="00BB727F" w:rsidRPr="00F9232D">
        <w:rPr>
          <w:rFonts w:ascii="Times New Roman" w:hAnsi="Times New Roman" w:cs="Times New Roman"/>
        </w:rPr>
        <w:t xml:space="preserve"> We then go on to discuss our data in the context of an </w:t>
      </w:r>
      <w:r w:rsidR="00F6491D" w:rsidRPr="00F9232D">
        <w:rPr>
          <w:rFonts w:ascii="Times New Roman" w:hAnsi="Times New Roman" w:cs="Times New Roman"/>
        </w:rPr>
        <w:t>ANN</w:t>
      </w:r>
      <w:r w:rsidR="00BB727F" w:rsidRPr="00F9232D">
        <w:rPr>
          <w:rFonts w:ascii="Times New Roman" w:hAnsi="Times New Roman" w:cs="Times New Roman"/>
        </w:rPr>
        <w:t xml:space="preserve"> approach to modeling category learning.</w:t>
      </w:r>
    </w:p>
    <w:p w14:paraId="21E54329" w14:textId="734E4852" w:rsidR="00CE4F42" w:rsidRPr="00F9232D" w:rsidRDefault="00CE4F42">
      <w:pPr>
        <w:rPr>
          <w:rFonts w:ascii="Times New Roman" w:hAnsi="Times New Roman" w:cs="Times New Roman"/>
        </w:rPr>
      </w:pPr>
      <w:r w:rsidRPr="00F9232D">
        <w:rPr>
          <w:rFonts w:ascii="Times New Roman" w:hAnsi="Times New Roman" w:cs="Times New Roman"/>
        </w:rPr>
        <w:br w:type="page"/>
      </w:r>
    </w:p>
    <w:p w14:paraId="39F28C41" w14:textId="689B3BEE" w:rsidR="00002418" w:rsidRPr="00F9232D" w:rsidRDefault="00B678EA" w:rsidP="00CC4F82">
      <w:pPr>
        <w:pStyle w:val="Heading1"/>
        <w:jc w:val="center"/>
        <w:rPr>
          <w:rFonts w:ascii="Times New Roman" w:hAnsi="Times New Roman" w:cs="Times New Roman"/>
        </w:rPr>
      </w:pPr>
      <w:r w:rsidRPr="00F9232D">
        <w:rPr>
          <w:rFonts w:ascii="Times New Roman" w:hAnsi="Times New Roman" w:cs="Times New Roman"/>
        </w:rPr>
        <w:lastRenderedPageBreak/>
        <w:t>Experiment 1</w:t>
      </w:r>
      <w:r w:rsidR="00E22836" w:rsidRPr="00F9232D">
        <w:rPr>
          <w:rFonts w:ascii="Times New Roman" w:hAnsi="Times New Roman" w:cs="Times New Roman"/>
        </w:rPr>
        <w:t>a</w:t>
      </w:r>
      <w:r w:rsidR="004355A4" w:rsidRPr="00F9232D">
        <w:rPr>
          <w:rFonts w:ascii="Times New Roman" w:hAnsi="Times New Roman" w:cs="Times New Roman"/>
        </w:rPr>
        <w:t xml:space="preserve"> – Easy </w:t>
      </w:r>
      <w:r w:rsidR="00D26FD4" w:rsidRPr="00F9232D">
        <w:rPr>
          <w:rFonts w:ascii="Times New Roman" w:hAnsi="Times New Roman" w:cs="Times New Roman"/>
        </w:rPr>
        <w:t>Categorization Task</w:t>
      </w:r>
    </w:p>
    <w:p w14:paraId="4AD672C3" w14:textId="3B0F71C0" w:rsidR="00D26FD4" w:rsidRPr="00F9232D" w:rsidRDefault="00D26FD4" w:rsidP="00D26FD4">
      <w:pPr>
        <w:rPr>
          <w:rFonts w:ascii="Times New Roman" w:hAnsi="Times New Roman" w:cs="Times New Roman"/>
        </w:rPr>
      </w:pPr>
      <w:r w:rsidRPr="00F9232D">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sidRPr="00F9232D">
        <w:rPr>
          <w:rFonts w:ascii="Times New Roman" w:hAnsi="Times New Roman" w:cs="Times New Roman"/>
        </w:rPr>
        <w:t>Partial</w:t>
      </w:r>
      <w:r w:rsidRPr="00F9232D">
        <w:rPr>
          <w:rFonts w:ascii="Times New Roman" w:hAnsi="Times New Roman" w:cs="Times New Roman"/>
        </w:rPr>
        <w:t xml:space="preserve"> or </w:t>
      </w:r>
      <w:r w:rsidR="00AE2733" w:rsidRPr="00F9232D">
        <w:rPr>
          <w:rFonts w:ascii="Times New Roman" w:hAnsi="Times New Roman" w:cs="Times New Roman"/>
        </w:rPr>
        <w:t>Total</w:t>
      </w:r>
      <w:r w:rsidRPr="00F9232D">
        <w:rPr>
          <w:rFonts w:ascii="Times New Roman" w:hAnsi="Times New Roman" w:cs="Times New Roman"/>
        </w:rPr>
        <w:t xml:space="preserve"> reversal protocols described above. Each participant performed in a </w:t>
      </w:r>
      <w:r w:rsidR="005832F1" w:rsidRPr="00F9232D">
        <w:rPr>
          <w:rFonts w:ascii="Times New Roman" w:hAnsi="Times New Roman" w:cs="Times New Roman"/>
        </w:rPr>
        <w:t>Partial</w:t>
      </w:r>
      <w:r w:rsidRPr="00F9232D">
        <w:rPr>
          <w:rFonts w:ascii="Times New Roman" w:hAnsi="Times New Roman" w:cs="Times New Roman"/>
        </w:rPr>
        <w:t xml:space="preserve"> reversal task with one set of exemplars and in a </w:t>
      </w:r>
      <w:r w:rsidR="00AE2733" w:rsidRPr="00F9232D">
        <w:rPr>
          <w:rFonts w:ascii="Times New Roman" w:hAnsi="Times New Roman" w:cs="Times New Roman"/>
        </w:rPr>
        <w:t>Total</w:t>
      </w:r>
      <w:r w:rsidRPr="00F9232D">
        <w:rPr>
          <w:rFonts w:ascii="Times New Roman" w:hAnsi="Times New Roman" w:cs="Times New Roman"/>
        </w:rPr>
        <w:t xml:space="preserve"> reversal task with a </w:t>
      </w:r>
      <w:r w:rsidR="00183F81" w:rsidRPr="00F9232D">
        <w:rPr>
          <w:rFonts w:ascii="Times New Roman" w:hAnsi="Times New Roman" w:cs="Times New Roman"/>
        </w:rPr>
        <w:t>second</w:t>
      </w:r>
      <w:r w:rsidRPr="00F9232D">
        <w:rPr>
          <w:rFonts w:ascii="Times New Roman" w:hAnsi="Times New Roman" w:cs="Times New Roman"/>
        </w:rPr>
        <w:t xml:space="preserve"> set of exemplars, with the order in which they experienced the two</w:t>
      </w:r>
      <w:r w:rsidR="00183F81" w:rsidRPr="00F9232D">
        <w:rPr>
          <w:rFonts w:ascii="Times New Roman" w:hAnsi="Times New Roman" w:cs="Times New Roman"/>
        </w:rPr>
        <w:t xml:space="preserve"> and their identities</w:t>
      </w:r>
      <w:r w:rsidRPr="00F9232D">
        <w:rPr>
          <w:rFonts w:ascii="Times New Roman" w:hAnsi="Times New Roman" w:cs="Times New Roman"/>
        </w:rPr>
        <w:t xml:space="preserve"> counterbalanced across participants</w:t>
      </w:r>
      <w:r w:rsidR="00B1013D" w:rsidRPr="00F9232D">
        <w:rPr>
          <w:rFonts w:ascii="Times New Roman" w:hAnsi="Times New Roman" w:cs="Times New Roman"/>
        </w:rPr>
        <w:t>.</w:t>
      </w:r>
    </w:p>
    <w:tbl>
      <w:tblPr>
        <w:tblpPr w:leftFromText="180" w:rightFromText="180" w:vertAnchor="text" w:horzAnchor="margin" w:tblpY="4542"/>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F9232D" w14:paraId="077F5DF9" w14:textId="77777777" w:rsidTr="00533CA6">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F9232D" w:rsidRDefault="00996AD2" w:rsidP="00533CA6">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Table 1.</w:t>
            </w:r>
            <w:r w:rsidRPr="00F9232D">
              <w:rPr>
                <w:rFonts w:ascii="Times New Roman" w:eastAsia="Times New Roman" w:hAnsi="Times New Roman" w:cs="Times New Roman"/>
                <w:color w:val="000000"/>
                <w:lang w:eastAsia="en-GB"/>
                <w14:ligatures w14:val="none"/>
              </w:rPr>
              <w:t> </w:t>
            </w:r>
          </w:p>
        </w:tc>
      </w:tr>
      <w:tr w:rsidR="00996AD2" w:rsidRPr="00F9232D" w14:paraId="3493D439" w14:textId="77777777" w:rsidTr="00533CA6">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F9232D" w:rsidRDefault="00996AD2" w:rsidP="00533CA6">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Categorical Reversal Learning Experiment 1a Design</w:t>
            </w:r>
          </w:p>
        </w:tc>
      </w:tr>
      <w:tr w:rsidR="00996AD2" w:rsidRPr="00F9232D" w14:paraId="26C670D4" w14:textId="77777777" w:rsidTr="00533CA6">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F9232D" w:rsidRDefault="00996AD2" w:rsidP="00533CA6">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Total Reversal</w:t>
            </w:r>
            <w:r w:rsidR="00825FFF" w:rsidRPr="00F9232D">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F9232D" w:rsidRDefault="00996AD2" w:rsidP="00533CA6">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Partial Reversal</w:t>
            </w:r>
            <w:r w:rsidR="007B0589" w:rsidRPr="00F9232D">
              <w:rPr>
                <w:rFonts w:ascii="Times New Roman" w:eastAsia="Times New Roman" w:hAnsi="Times New Roman" w:cs="Times New Roman"/>
                <w:b/>
                <w:bCs/>
                <w:color w:val="000000"/>
                <w:lang w:eastAsia="en-GB"/>
                <w14:ligatures w14:val="none"/>
              </w:rPr>
              <w:t xml:space="preserve"> ta</w:t>
            </w:r>
            <w:r w:rsidR="00DD5F70" w:rsidRPr="00F9232D">
              <w:rPr>
                <w:rFonts w:ascii="Times New Roman" w:eastAsia="Times New Roman" w:hAnsi="Times New Roman" w:cs="Times New Roman"/>
                <w:b/>
                <w:bCs/>
                <w:color w:val="000000"/>
                <w:lang w:eastAsia="en-GB"/>
                <w14:ligatures w14:val="none"/>
              </w:rPr>
              <w:t>sk</w:t>
            </w:r>
          </w:p>
        </w:tc>
      </w:tr>
      <w:tr w:rsidR="00996AD2" w:rsidRPr="00F9232D" w14:paraId="4E0C59E4" w14:textId="77777777" w:rsidTr="00533CA6">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F9232D" w:rsidRDefault="00996AD2" w:rsidP="00533CA6">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996AD2" w:rsidRPr="00F9232D" w14:paraId="37C5E38D" w14:textId="77777777" w:rsidTr="00533CA6">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F9232D" w:rsidRDefault="00996AD2" w:rsidP="00533CA6">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996AD2" w:rsidRPr="00F9232D" w14:paraId="0AC645C3" w14:textId="77777777" w:rsidTr="00533CA6">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Condition</w:t>
            </w:r>
          </w:p>
        </w:tc>
      </w:tr>
      <w:tr w:rsidR="00996AD2" w:rsidRPr="00F9232D" w14:paraId="139E8742" w14:textId="77777777" w:rsidTr="00533CA6">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996AD2" w:rsidRPr="00F9232D" w14:paraId="6683C7C1" w14:textId="77777777" w:rsidTr="00533CA6">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nonreversal</w:t>
            </w:r>
          </w:p>
        </w:tc>
      </w:tr>
      <w:tr w:rsidR="00996AD2" w:rsidRPr="00F9232D" w14:paraId="095A3235" w14:textId="77777777" w:rsidTr="00533CA6">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996AD2" w:rsidRPr="00F9232D" w14:paraId="4E0537F4" w14:textId="77777777" w:rsidTr="00533CA6">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F9232D" w:rsidRDefault="00996AD2" w:rsidP="00533CA6">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w:t>
            </w:r>
            <w:r w:rsidR="005832F1" w:rsidRPr="00F9232D">
              <w:rPr>
                <w:rFonts w:ascii="Times New Roman" w:eastAsia="Times New Roman" w:hAnsi="Times New Roman" w:cs="Times New Roman"/>
                <w:color w:val="000000"/>
                <w:lang w:eastAsia="en-GB"/>
                <w14:ligatures w14:val="none"/>
              </w:rPr>
              <w:t>n</w:t>
            </w:r>
            <w:r w:rsidRPr="00F9232D">
              <w:rPr>
                <w:rFonts w:ascii="Times New Roman" w:eastAsia="Times New Roman" w:hAnsi="Times New Roman" w:cs="Times New Roman"/>
                <w:color w:val="000000"/>
                <w:lang w:eastAsia="en-GB"/>
                <w14:ligatures w14:val="none"/>
              </w:rPr>
              <w:t>reversal</w:t>
            </w:r>
          </w:p>
        </w:tc>
      </w:tr>
      <w:tr w:rsidR="00996AD2" w:rsidRPr="00F9232D" w14:paraId="78AF9843" w14:textId="77777777" w:rsidTr="00533CA6">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Pr="00F9232D" w:rsidRDefault="00996AD2" w:rsidP="00533CA6">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Note</w:t>
            </w:r>
            <w:r w:rsidRPr="00F9232D">
              <w:rPr>
                <w:rFonts w:ascii="Times New Roman" w:eastAsia="Times New Roman" w:hAnsi="Times New Roman" w:cs="Times New Roman"/>
                <w:color w:val="000000"/>
                <w:lang w:eastAsia="en-GB"/>
                <w14:ligatures w14:val="none"/>
              </w:rPr>
              <w:t>: A, B, C, and D are cues in the form of fractal images; S← (“southern hemisphere”) and →N (“northern hemisphere”) are two distinct response categories (Cat.).</w:t>
            </w:r>
          </w:p>
          <w:p w14:paraId="39407404" w14:textId="77777777" w:rsidR="00996AD2" w:rsidRPr="00F9232D" w:rsidRDefault="00996AD2" w:rsidP="00533CA6">
            <w:pPr>
              <w:spacing w:after="0" w:line="240" w:lineRule="auto"/>
              <w:rPr>
                <w:rFonts w:ascii="Times New Roman" w:eastAsia="Times New Roman" w:hAnsi="Times New Roman" w:cs="Times New Roman"/>
                <w:color w:val="000000"/>
                <w:lang w:eastAsia="en-GB"/>
                <w14:ligatures w14:val="none"/>
              </w:rPr>
            </w:pPr>
          </w:p>
        </w:tc>
      </w:tr>
    </w:tbl>
    <w:p w14:paraId="1CECDEC8" w14:textId="2F6F3E04" w:rsidR="00533CA6" w:rsidRDefault="00D26FD4" w:rsidP="00B1013D">
      <w:pPr>
        <w:rPr>
          <w:rFonts w:ascii="Times New Roman" w:hAnsi="Times New Roman" w:cs="Times New Roman"/>
        </w:rPr>
      </w:pPr>
      <w:r w:rsidRPr="00F9232D">
        <w:rPr>
          <w:rFonts w:ascii="Times New Roman" w:hAnsi="Times New Roman" w:cs="Times New Roman"/>
        </w:rPr>
        <w:tab/>
      </w:r>
      <w:r w:rsidRPr="00F9232D">
        <w:rPr>
          <w:rFonts w:ascii="Times New Roman" w:hAnsi="Times New Roman" w:cs="Times New Roman"/>
          <w:b/>
          <w:bCs/>
        </w:rPr>
        <w:t>Table 1</w:t>
      </w:r>
      <w:r w:rsidR="00B1013D" w:rsidRPr="00F9232D">
        <w:rPr>
          <w:rFonts w:ascii="Times New Roman" w:hAnsi="Times New Roman" w:cs="Times New Roman"/>
        </w:rPr>
        <w:t xml:space="preserve"> </w:t>
      </w:r>
      <w:r w:rsidRPr="00F9232D">
        <w:rPr>
          <w:rFonts w:ascii="Times New Roman" w:hAnsi="Times New Roman" w:cs="Times New Roman"/>
        </w:rPr>
        <w:t xml:space="preserve">presents the experimental design in more detail. Participants were </w:t>
      </w:r>
      <w:r w:rsidR="00653417" w:rsidRPr="00F9232D">
        <w:rPr>
          <w:rFonts w:ascii="Times New Roman" w:hAnsi="Times New Roman" w:cs="Times New Roman"/>
        </w:rPr>
        <w:t xml:space="preserve">instructed </w:t>
      </w:r>
      <w:r w:rsidRPr="00F9232D">
        <w:rPr>
          <w:rFonts w:ascii="Times New Roman" w:hAnsi="Times New Roman" w:cs="Times New Roman"/>
        </w:rPr>
        <w:t>that each fractal image represented the molecular structure of an object in the world, and it was their task to determine if the object came from the Northern</w:t>
      </w:r>
      <w:r w:rsidR="00183F81" w:rsidRPr="00F9232D">
        <w:rPr>
          <w:rFonts w:ascii="Times New Roman" w:hAnsi="Times New Roman" w:cs="Times New Roman"/>
        </w:rPr>
        <w:t xml:space="preserve"> (N)</w:t>
      </w:r>
      <w:r w:rsidRPr="00F9232D">
        <w:rPr>
          <w:rFonts w:ascii="Times New Roman" w:hAnsi="Times New Roman" w:cs="Times New Roman"/>
        </w:rPr>
        <w:t xml:space="preserve"> or Southern</w:t>
      </w:r>
      <w:r w:rsidR="00183F81" w:rsidRPr="00F9232D">
        <w:rPr>
          <w:rFonts w:ascii="Times New Roman" w:hAnsi="Times New Roman" w:cs="Times New Roman"/>
        </w:rPr>
        <w:t xml:space="preserve"> (S)</w:t>
      </w:r>
      <w:r w:rsidRPr="00F9232D">
        <w:rPr>
          <w:rFonts w:ascii="Times New Roman" w:hAnsi="Times New Roman" w:cs="Times New Roman"/>
        </w:rPr>
        <w:t xml:space="preserve"> hemisphere. Correct</w:t>
      </w:r>
      <w:r w:rsidR="00183F81" w:rsidRPr="00F9232D">
        <w:rPr>
          <w:rFonts w:ascii="Times New Roman" w:hAnsi="Times New Roman" w:cs="Times New Roman"/>
        </w:rPr>
        <w:t>ive</w:t>
      </w:r>
      <w:r w:rsidRPr="00F9232D">
        <w:rPr>
          <w:rFonts w:ascii="Times New Roman" w:hAnsi="Times New Roman" w:cs="Times New Roman"/>
        </w:rPr>
        <w:t xml:space="preserve"> feedback was given on each trial. </w:t>
      </w:r>
      <w:r w:rsidR="00305683" w:rsidRPr="00F9232D">
        <w:rPr>
          <w:rFonts w:ascii="Times New Roman" w:hAnsi="Times New Roman" w:cs="Times New Roman"/>
        </w:rPr>
        <w:t>Four</w:t>
      </w:r>
      <w:r w:rsidRPr="00F9232D">
        <w:rPr>
          <w:rFonts w:ascii="Times New Roman" w:hAnsi="Times New Roman" w:cs="Times New Roman"/>
        </w:rPr>
        <w:t xml:space="preserve"> exemplars</w:t>
      </w:r>
      <w:r w:rsidR="00C43A71" w:rsidRPr="00F9232D">
        <w:rPr>
          <w:rFonts w:ascii="Times New Roman" w:hAnsi="Times New Roman" w:cs="Times New Roman"/>
        </w:rPr>
        <w:t xml:space="preserve"> (cues A-D)</w:t>
      </w:r>
      <w:r w:rsidRPr="00F9232D">
        <w:rPr>
          <w:rFonts w:ascii="Times New Roman" w:hAnsi="Times New Roman" w:cs="Times New Roman"/>
        </w:rPr>
        <w:t xml:space="preserve"> were used </w:t>
      </w:r>
      <w:r w:rsidR="00C43A71" w:rsidRPr="00F9232D">
        <w:rPr>
          <w:rFonts w:ascii="Times New Roman" w:hAnsi="Times New Roman" w:cs="Times New Roman"/>
        </w:rPr>
        <w:t xml:space="preserve">in Experiment 1a in which participants first learned to classify </w:t>
      </w:r>
      <w:r w:rsidR="00305683" w:rsidRPr="00F9232D">
        <w:rPr>
          <w:rFonts w:ascii="Times New Roman" w:hAnsi="Times New Roman" w:cs="Times New Roman"/>
        </w:rPr>
        <w:t>two</w:t>
      </w:r>
      <w:r w:rsidR="00C43A71" w:rsidRPr="00F9232D">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F9232D">
        <w:rPr>
          <w:rFonts w:ascii="Times New Roman" w:hAnsi="Times New Roman" w:cs="Times New Roman"/>
        </w:rPr>
        <w:t>task,</w:t>
      </w:r>
      <w:r w:rsidR="00C43A71" w:rsidRPr="00F9232D">
        <w:rPr>
          <w:rFonts w:ascii="Times New Roman" w:hAnsi="Times New Roman" w:cs="Times New Roman"/>
        </w:rPr>
        <w:t xml:space="preserve"> </w:t>
      </w:r>
      <w:r w:rsidR="00B72125" w:rsidRPr="00F9232D">
        <w:rPr>
          <w:rFonts w:ascii="Times New Roman" w:hAnsi="Times New Roman" w:cs="Times New Roman"/>
        </w:rPr>
        <w:t xml:space="preserve">one of </w:t>
      </w:r>
      <w:r w:rsidR="00C43A71" w:rsidRPr="00F9232D">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F9232D">
        <w:rPr>
          <w:rFonts w:ascii="Times New Roman" w:hAnsi="Times New Roman" w:cs="Times New Roman"/>
        </w:rPr>
        <w:t xml:space="preserve">relative to the </w:t>
      </w:r>
      <w:r w:rsidR="00C43A71" w:rsidRPr="00F9232D">
        <w:rPr>
          <w:rFonts w:ascii="Times New Roman" w:hAnsi="Times New Roman" w:cs="Times New Roman"/>
        </w:rPr>
        <w:t>reversed exemplars in the Partial Reversal condition, and whether categorization performance among nonreversed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Pr="00F9232D" w:rsidRDefault="00692A65" w:rsidP="00692A65">
      <w:pPr>
        <w:rPr>
          <w:rFonts w:ascii="Times New Roman" w:hAnsi="Times New Roman" w:cs="Times New Roman"/>
        </w:rPr>
      </w:pPr>
    </w:p>
    <w:p w14:paraId="26117804" w14:textId="51674D87" w:rsidR="00002418" w:rsidRPr="00F9232D" w:rsidRDefault="00187CE9" w:rsidP="00CC4F82">
      <w:pPr>
        <w:pStyle w:val="Heading2"/>
        <w:rPr>
          <w:rFonts w:ascii="Times New Roman" w:hAnsi="Times New Roman" w:cs="Times New Roman"/>
        </w:rPr>
      </w:pPr>
      <w:r w:rsidRPr="00F9232D">
        <w:rPr>
          <w:rFonts w:ascii="Times New Roman" w:hAnsi="Times New Roman" w:cs="Times New Roman"/>
        </w:rPr>
        <w:t>Methods</w:t>
      </w:r>
    </w:p>
    <w:p w14:paraId="14A51FEE" w14:textId="77777777" w:rsidR="00187CE9" w:rsidRPr="00F9232D" w:rsidRDefault="00187CE9" w:rsidP="00B678EA">
      <w:pPr>
        <w:pStyle w:val="Heading3"/>
        <w:rPr>
          <w:rFonts w:ascii="Times New Roman" w:hAnsi="Times New Roman" w:cs="Times New Roman"/>
        </w:rPr>
      </w:pPr>
      <w:r w:rsidRPr="00F9232D">
        <w:rPr>
          <w:rFonts w:ascii="Times New Roman" w:hAnsi="Times New Roman" w:cs="Times New Roman"/>
        </w:rPr>
        <w:t>Participants</w:t>
      </w:r>
    </w:p>
    <w:p w14:paraId="43ECAE75" w14:textId="15830F7D" w:rsidR="003C420E" w:rsidRPr="00F9232D" w:rsidRDefault="0042350F" w:rsidP="00002418">
      <w:pPr>
        <w:ind w:firstLine="720"/>
        <w:rPr>
          <w:rFonts w:ascii="Times New Roman" w:hAnsi="Times New Roman" w:cs="Times New Roman"/>
        </w:rPr>
      </w:pPr>
      <w:r w:rsidRPr="00F9232D">
        <w:rPr>
          <w:rFonts w:ascii="Times New Roman" w:hAnsi="Times New Roman" w:cs="Times New Roman"/>
        </w:rPr>
        <w:t xml:space="preserve">Thirty-two participants were recruited through </w:t>
      </w:r>
      <w:r w:rsidR="00823507" w:rsidRPr="00F9232D">
        <w:rPr>
          <w:rFonts w:ascii="Times New Roman" w:hAnsi="Times New Roman" w:cs="Times New Roman"/>
        </w:rPr>
        <w:t xml:space="preserve">the </w:t>
      </w:r>
      <w:r w:rsidRPr="00F9232D">
        <w:rPr>
          <w:rFonts w:ascii="Times New Roman" w:hAnsi="Times New Roman" w:cs="Times New Roman"/>
        </w:rPr>
        <w:t>Prolific</w:t>
      </w:r>
      <w:r w:rsidR="00823507" w:rsidRPr="00F9232D">
        <w:rPr>
          <w:rFonts w:ascii="Times New Roman" w:hAnsi="Times New Roman" w:cs="Times New Roman"/>
        </w:rPr>
        <w:t xml:space="preserve"> platform</w:t>
      </w:r>
      <w:r w:rsidR="001F0E6D" w:rsidRPr="00F9232D">
        <w:rPr>
          <w:rFonts w:ascii="Times New Roman" w:hAnsi="Times New Roman" w:cs="Times New Roman"/>
        </w:rPr>
        <w:t xml:space="preserve"> (</w:t>
      </w:r>
      <w:hyperlink r:id="rId8" w:history="1">
        <w:r w:rsidR="003D40EA" w:rsidRPr="00F9232D">
          <w:rPr>
            <w:rStyle w:val="Hyperlink"/>
            <w:rFonts w:ascii="Times New Roman" w:hAnsi="Times New Roman" w:cs="Times New Roman"/>
          </w:rPr>
          <w:t>www.prolific.com</w:t>
        </w:r>
      </w:hyperlink>
      <w:r w:rsidR="001F0E6D" w:rsidRPr="00F9232D">
        <w:rPr>
          <w:rFonts w:ascii="Times New Roman" w:hAnsi="Times New Roman" w:cs="Times New Roman"/>
        </w:rPr>
        <w:t>)</w:t>
      </w:r>
      <w:r w:rsidR="00823507" w:rsidRPr="00F9232D">
        <w:rPr>
          <w:rFonts w:ascii="Times New Roman" w:hAnsi="Times New Roman" w:cs="Times New Roman"/>
        </w:rPr>
        <w:t>, with the constraints that they were at least 18 y</w:t>
      </w:r>
      <w:r w:rsidR="009A62EB" w:rsidRPr="00F9232D">
        <w:rPr>
          <w:rFonts w:ascii="Times New Roman" w:hAnsi="Times New Roman" w:cs="Times New Roman"/>
        </w:rPr>
        <w:t>ears</w:t>
      </w:r>
      <w:r w:rsidR="00823507" w:rsidRPr="00F9232D">
        <w:rPr>
          <w:rFonts w:ascii="Times New Roman" w:hAnsi="Times New Roman" w:cs="Times New Roman"/>
        </w:rPr>
        <w:t xml:space="preserve"> old, performed the experiment on a computer, and resided in either the UK or USA</w:t>
      </w:r>
      <w:r w:rsidR="003D40EA" w:rsidRPr="00F9232D">
        <w:rPr>
          <w:rFonts w:ascii="Times New Roman" w:hAnsi="Times New Roman" w:cs="Times New Roman"/>
        </w:rPr>
        <w:t xml:space="preserve">. </w:t>
      </w:r>
      <w:r w:rsidR="003C420E" w:rsidRPr="00F9232D">
        <w:rPr>
          <w:rFonts w:ascii="Times New Roman" w:hAnsi="Times New Roman" w:cs="Times New Roman"/>
        </w:rPr>
        <w:t>The</w:t>
      </w:r>
      <w:r w:rsidR="003E2442" w:rsidRPr="00F9232D">
        <w:rPr>
          <w:rFonts w:ascii="Times New Roman" w:hAnsi="Times New Roman" w:cs="Times New Roman"/>
        </w:rPr>
        <w:t>ir</w:t>
      </w:r>
      <w:r w:rsidR="003C420E" w:rsidRPr="00F9232D">
        <w:rPr>
          <w:rFonts w:ascii="Times New Roman" w:hAnsi="Times New Roman" w:cs="Times New Roman"/>
        </w:rPr>
        <w:t xml:space="preserve"> age</w:t>
      </w:r>
      <w:r w:rsidR="003E2442" w:rsidRPr="00F9232D">
        <w:rPr>
          <w:rFonts w:ascii="Times New Roman" w:hAnsi="Times New Roman" w:cs="Times New Roman"/>
        </w:rPr>
        <w:t>s</w:t>
      </w:r>
      <w:r w:rsidR="003C420E" w:rsidRPr="00F9232D">
        <w:rPr>
          <w:rFonts w:ascii="Times New Roman" w:hAnsi="Times New Roman" w:cs="Times New Roman"/>
        </w:rPr>
        <w:t xml:space="preserve"> ranged between 20 and 63 with a mean of 36.29 and standard deviation </w:t>
      </w:r>
      <w:r w:rsidR="00E20F3B" w:rsidRPr="00F9232D">
        <w:rPr>
          <w:rFonts w:ascii="Times New Roman" w:hAnsi="Times New Roman" w:cs="Times New Roman"/>
        </w:rPr>
        <w:t xml:space="preserve">(SD) </w:t>
      </w:r>
      <w:r w:rsidR="003C420E" w:rsidRPr="00F9232D">
        <w:rPr>
          <w:rFonts w:ascii="Times New Roman" w:hAnsi="Times New Roman" w:cs="Times New Roman"/>
        </w:rPr>
        <w:t xml:space="preserve">of 10.86. Twenty participants were male, </w:t>
      </w:r>
      <w:r w:rsidR="009A62EB" w:rsidRPr="00F9232D">
        <w:rPr>
          <w:rFonts w:ascii="Times New Roman" w:hAnsi="Times New Roman" w:cs="Times New Roman"/>
        </w:rPr>
        <w:t xml:space="preserve">seven </w:t>
      </w:r>
      <w:r w:rsidR="003C420E" w:rsidRPr="00F9232D">
        <w:rPr>
          <w:rFonts w:ascii="Times New Roman" w:hAnsi="Times New Roman" w:cs="Times New Roman"/>
        </w:rPr>
        <w:t xml:space="preserve">female, one non-binary, and </w:t>
      </w:r>
      <w:r w:rsidR="009A62EB" w:rsidRPr="00F9232D">
        <w:rPr>
          <w:rFonts w:ascii="Times New Roman" w:hAnsi="Times New Roman" w:cs="Times New Roman"/>
        </w:rPr>
        <w:t>four</w:t>
      </w:r>
      <w:r w:rsidR="003C420E" w:rsidRPr="00F9232D">
        <w:rPr>
          <w:rFonts w:ascii="Times New Roman" w:hAnsi="Times New Roman" w:cs="Times New Roman"/>
        </w:rPr>
        <w:t xml:space="preserve"> did not </w:t>
      </w:r>
      <w:r w:rsidR="0001724A" w:rsidRPr="00F9232D">
        <w:rPr>
          <w:rFonts w:ascii="Times New Roman" w:hAnsi="Times New Roman" w:cs="Times New Roman"/>
        </w:rPr>
        <w:t>respond</w:t>
      </w:r>
      <w:r w:rsidR="003C420E" w:rsidRPr="00F9232D">
        <w:rPr>
          <w:rFonts w:ascii="Times New Roman" w:hAnsi="Times New Roman" w:cs="Times New Roman"/>
        </w:rPr>
        <w:t xml:space="preserve">. </w:t>
      </w:r>
      <w:r w:rsidR="00823507" w:rsidRPr="00F9232D">
        <w:rPr>
          <w:rFonts w:ascii="Times New Roman" w:hAnsi="Times New Roman" w:cs="Times New Roman"/>
        </w:rPr>
        <w:t>The experiment lasted approximately 1</w:t>
      </w:r>
      <w:r w:rsidR="00C92368" w:rsidRPr="00F9232D">
        <w:rPr>
          <w:rFonts w:ascii="Times New Roman" w:hAnsi="Times New Roman" w:cs="Times New Roman"/>
        </w:rPr>
        <w:t>2</w:t>
      </w:r>
      <w:r w:rsidR="00823507" w:rsidRPr="00F9232D">
        <w:rPr>
          <w:rFonts w:ascii="Times New Roman" w:hAnsi="Times New Roman" w:cs="Times New Roman"/>
        </w:rPr>
        <w:t xml:space="preserve"> minutes and participants were paid </w:t>
      </w:r>
      <w:r w:rsidR="00C92368" w:rsidRPr="00F9232D">
        <w:rPr>
          <w:rFonts w:ascii="Times New Roman" w:hAnsi="Times New Roman" w:cs="Times New Roman"/>
        </w:rPr>
        <w:t xml:space="preserve">$2.50 </w:t>
      </w:r>
      <w:r w:rsidR="00823507" w:rsidRPr="00F9232D">
        <w:rPr>
          <w:rFonts w:ascii="Times New Roman" w:hAnsi="Times New Roman" w:cs="Times New Roman"/>
        </w:rPr>
        <w:t>for their participation</w:t>
      </w:r>
      <w:r w:rsidR="00C92368" w:rsidRPr="00F9232D">
        <w:rPr>
          <w:rFonts w:ascii="Times New Roman" w:hAnsi="Times New Roman" w:cs="Times New Roman"/>
        </w:rPr>
        <w:t>.</w:t>
      </w:r>
      <w:r w:rsidR="00BC2338" w:rsidRPr="00F9232D">
        <w:rPr>
          <w:rFonts w:ascii="Times New Roman" w:hAnsi="Times New Roman" w:cs="Times New Roman"/>
        </w:rPr>
        <w:t xml:space="preserve"> All procedures posed no risk to participants and were approved by ARD’s CUNY IRB protocol.</w:t>
      </w:r>
    </w:p>
    <w:p w14:paraId="3A79A985" w14:textId="6D92895E" w:rsidR="00002418" w:rsidRPr="00F9232D" w:rsidRDefault="003D40EA" w:rsidP="00CC4F82">
      <w:pPr>
        <w:ind w:firstLine="720"/>
        <w:rPr>
          <w:rFonts w:ascii="Times New Roman" w:hAnsi="Times New Roman" w:cs="Times New Roman"/>
        </w:rPr>
      </w:pPr>
      <w:r w:rsidRPr="00F9232D">
        <w:rPr>
          <w:rFonts w:ascii="Times New Roman" w:hAnsi="Times New Roman" w:cs="Times New Roman"/>
        </w:rPr>
        <w:lastRenderedPageBreak/>
        <w:t>We exclude participants that</w:t>
      </w:r>
      <w:r w:rsidR="00AE32FE" w:rsidRPr="00F9232D">
        <w:rPr>
          <w:rFonts w:ascii="Times New Roman" w:hAnsi="Times New Roman" w:cs="Times New Roman"/>
        </w:rPr>
        <w:t>―by combining both tasks―</w:t>
      </w:r>
      <w:r w:rsidRPr="00F9232D">
        <w:rPr>
          <w:rFonts w:ascii="Times New Roman" w:hAnsi="Times New Roman" w:cs="Times New Roman"/>
        </w:rPr>
        <w:t>d</w:t>
      </w:r>
      <w:r w:rsidR="00A40F89" w:rsidRPr="00F9232D">
        <w:rPr>
          <w:rFonts w:ascii="Times New Roman" w:hAnsi="Times New Roman" w:cs="Times New Roman"/>
        </w:rPr>
        <w:t>id</w:t>
      </w:r>
      <w:r w:rsidRPr="00F9232D">
        <w:rPr>
          <w:rFonts w:ascii="Times New Roman" w:hAnsi="Times New Roman" w:cs="Times New Roman"/>
        </w:rPr>
        <w:t xml:space="preserve"> not show adequate learning in the first </w:t>
      </w:r>
      <w:r w:rsidR="00A40F89" w:rsidRPr="00F9232D">
        <w:rPr>
          <w:rFonts w:ascii="Times New Roman" w:hAnsi="Times New Roman" w:cs="Times New Roman"/>
        </w:rPr>
        <w:t xml:space="preserve">96 trials </w:t>
      </w:r>
      <w:r w:rsidR="00B802D9" w:rsidRPr="00F9232D">
        <w:rPr>
          <w:rFonts w:ascii="Times New Roman" w:hAnsi="Times New Roman" w:cs="Times New Roman"/>
        </w:rPr>
        <w:t xml:space="preserve">of the learning </w:t>
      </w:r>
      <w:r w:rsidRPr="00F9232D">
        <w:rPr>
          <w:rFonts w:ascii="Times New Roman" w:hAnsi="Times New Roman" w:cs="Times New Roman"/>
        </w:rPr>
        <w:t>phase</w:t>
      </w:r>
      <w:r w:rsidR="00B802D9" w:rsidRPr="00F9232D">
        <w:rPr>
          <w:rFonts w:ascii="Times New Roman" w:hAnsi="Times New Roman" w:cs="Times New Roman"/>
        </w:rPr>
        <w:t xml:space="preserve"> (before reversal, see below)</w:t>
      </w:r>
      <w:r w:rsidRPr="00F9232D">
        <w:rPr>
          <w:rFonts w:ascii="Times New Roman" w:hAnsi="Times New Roman" w:cs="Times New Roman"/>
        </w:rPr>
        <w:t xml:space="preserve">. We define </w:t>
      </w:r>
      <w:r w:rsidR="00777148" w:rsidRPr="00F9232D">
        <w:rPr>
          <w:rFonts w:ascii="Times New Roman" w:hAnsi="Times New Roman" w:cs="Times New Roman"/>
        </w:rPr>
        <w:t>adequate</w:t>
      </w:r>
      <w:r w:rsidRPr="00F9232D">
        <w:rPr>
          <w:rFonts w:ascii="Times New Roman" w:hAnsi="Times New Roman" w:cs="Times New Roman"/>
        </w:rPr>
        <w:t xml:space="preserve"> </w:t>
      </w:r>
      <w:r w:rsidR="00777148" w:rsidRPr="00F9232D">
        <w:rPr>
          <w:rFonts w:ascii="Times New Roman" w:hAnsi="Times New Roman" w:cs="Times New Roman"/>
        </w:rPr>
        <w:t xml:space="preserve">learning </w:t>
      </w:r>
      <w:r w:rsidR="002344FD" w:rsidRPr="00F9232D">
        <w:rPr>
          <w:rFonts w:ascii="Times New Roman" w:hAnsi="Times New Roman" w:cs="Times New Roman"/>
        </w:rPr>
        <w:t>when the probability of correct categorical classification</w:t>
      </w:r>
      <w:r w:rsidR="003E2442" w:rsidRPr="00F9232D">
        <w:rPr>
          <w:rFonts w:ascii="Times New Roman" w:hAnsi="Times New Roman" w:cs="Times New Roman"/>
        </w:rPr>
        <w:t>, averaged over all phase 1 training trials,</w:t>
      </w:r>
      <w:r w:rsidRPr="00F9232D">
        <w:rPr>
          <w:rFonts w:ascii="Times New Roman" w:hAnsi="Times New Roman" w:cs="Times New Roman"/>
        </w:rPr>
        <w:t xml:space="preserve"> </w:t>
      </w:r>
      <w:r w:rsidR="003E2442" w:rsidRPr="00F9232D">
        <w:rPr>
          <w:rFonts w:ascii="Times New Roman" w:hAnsi="Times New Roman" w:cs="Times New Roman"/>
        </w:rPr>
        <w:t>exceeded chance performance using</w:t>
      </w:r>
      <w:r w:rsidR="00A40F89" w:rsidRPr="00F9232D">
        <w:rPr>
          <w:rFonts w:ascii="Times New Roman" w:hAnsi="Times New Roman" w:cs="Times New Roman"/>
        </w:rPr>
        <w:t xml:space="preserve"> a </w:t>
      </w:r>
      <w:r w:rsidRPr="00F9232D">
        <w:rPr>
          <w:rFonts w:ascii="Times New Roman" w:hAnsi="Times New Roman" w:cs="Times New Roman"/>
        </w:rPr>
        <w:t xml:space="preserve">binomial test </w:t>
      </w:r>
      <w:r w:rsidR="006A741F" w:rsidRPr="00F9232D">
        <w:rPr>
          <w:rFonts w:ascii="Times New Roman" w:hAnsi="Times New Roman" w:cs="Times New Roman"/>
        </w:rPr>
        <w:t xml:space="preserve">where </w:t>
      </w:r>
      <w:r w:rsidR="00DA46C5" w:rsidRPr="00F9232D">
        <w:rPr>
          <w:rFonts w:ascii="Times New Roman" w:hAnsi="Times New Roman" w:cs="Times New Roman"/>
        </w:rPr>
        <w:t>p(correct) at chance was</w:t>
      </w:r>
      <w:r w:rsidR="002344FD" w:rsidRPr="00F9232D">
        <w:rPr>
          <w:rFonts w:ascii="Times New Roman" w:hAnsi="Times New Roman" w:cs="Times New Roman"/>
        </w:rPr>
        <w:t xml:space="preserve"> </w:t>
      </w:r>
      <w:r w:rsidR="006A741F" w:rsidRPr="00F9232D">
        <w:rPr>
          <w:rFonts w:ascii="Times New Roman" w:hAnsi="Times New Roman" w:cs="Times New Roman"/>
        </w:rPr>
        <w:t xml:space="preserve">.5. </w:t>
      </w:r>
      <w:r w:rsidR="001C1D6E" w:rsidRPr="00F9232D">
        <w:rPr>
          <w:rFonts w:ascii="Times New Roman" w:hAnsi="Times New Roman" w:cs="Times New Roman"/>
        </w:rPr>
        <w:t>Thus,</w:t>
      </w:r>
      <w:r w:rsidR="006A741F" w:rsidRPr="00F9232D">
        <w:rPr>
          <w:rFonts w:ascii="Times New Roman" w:hAnsi="Times New Roman" w:cs="Times New Roman"/>
        </w:rPr>
        <w:t xml:space="preserve"> </w:t>
      </w:r>
      <w:r w:rsidR="007C4713" w:rsidRPr="00F9232D">
        <w:rPr>
          <w:rFonts w:ascii="Times New Roman" w:hAnsi="Times New Roman" w:cs="Times New Roman"/>
        </w:rPr>
        <w:t xml:space="preserve">participants must </w:t>
      </w:r>
      <w:r w:rsidR="007949D1" w:rsidRPr="00F9232D">
        <w:rPr>
          <w:rFonts w:ascii="Times New Roman" w:hAnsi="Times New Roman" w:cs="Times New Roman"/>
        </w:rPr>
        <w:t>have</w:t>
      </w:r>
      <w:r w:rsidR="001E6DAA" w:rsidRPr="00F9232D">
        <w:rPr>
          <w:rFonts w:ascii="Times New Roman" w:hAnsi="Times New Roman" w:cs="Times New Roman"/>
        </w:rPr>
        <w:t xml:space="preserve">, for both tasks </w:t>
      </w:r>
      <w:r w:rsidR="00AC1CDC" w:rsidRPr="00F9232D">
        <w:rPr>
          <w:rFonts w:ascii="Times New Roman" w:hAnsi="Times New Roman" w:cs="Times New Roman"/>
        </w:rPr>
        <w:t>combined</w:t>
      </w:r>
      <w:r w:rsidR="001E6DAA" w:rsidRPr="00F9232D">
        <w:rPr>
          <w:rFonts w:ascii="Times New Roman" w:hAnsi="Times New Roman" w:cs="Times New Roman"/>
        </w:rPr>
        <w:t>,</w:t>
      </w:r>
      <w:r w:rsidR="007949D1" w:rsidRPr="00F9232D">
        <w:rPr>
          <w:rFonts w:ascii="Times New Roman" w:hAnsi="Times New Roman" w:cs="Times New Roman"/>
        </w:rPr>
        <w:t xml:space="preserve"> </w:t>
      </w:r>
      <w:r w:rsidR="007C4713" w:rsidRPr="00F9232D">
        <w:rPr>
          <w:rFonts w:ascii="Times New Roman" w:hAnsi="Times New Roman" w:cs="Times New Roman"/>
        </w:rPr>
        <w:t>at least 57 correct trials over 96</w:t>
      </w:r>
      <w:r w:rsidR="001C1D6E" w:rsidRPr="00F9232D">
        <w:rPr>
          <w:rFonts w:ascii="Times New Roman" w:hAnsi="Times New Roman" w:cs="Times New Roman"/>
        </w:rPr>
        <w:t xml:space="preserve"> trials in phase 1</w:t>
      </w:r>
      <w:r w:rsidR="007C4713" w:rsidRPr="00F9232D">
        <w:rPr>
          <w:rFonts w:ascii="Times New Roman" w:hAnsi="Times New Roman" w:cs="Times New Roman"/>
        </w:rPr>
        <w:t>.</w:t>
      </w:r>
      <w:r w:rsidR="007B5367" w:rsidRPr="00F9232D">
        <w:rPr>
          <w:rFonts w:ascii="Times New Roman" w:hAnsi="Times New Roman" w:cs="Times New Roman"/>
        </w:rPr>
        <w:t xml:space="preserve"> Two participants </w:t>
      </w:r>
      <w:r w:rsidR="003E2442" w:rsidRPr="00F9232D">
        <w:rPr>
          <w:rFonts w:ascii="Times New Roman" w:hAnsi="Times New Roman" w:cs="Times New Roman"/>
        </w:rPr>
        <w:t>failed to meet this criterion and were excluded</w:t>
      </w:r>
      <w:r w:rsidR="007B5367" w:rsidRPr="00F9232D">
        <w:rPr>
          <w:rFonts w:ascii="Times New Roman" w:hAnsi="Times New Roman" w:cs="Times New Roman"/>
        </w:rPr>
        <w:t>.</w:t>
      </w:r>
    </w:p>
    <w:p w14:paraId="3A655739" w14:textId="749F14CB" w:rsidR="001E4392" w:rsidRPr="00F9232D" w:rsidRDefault="001E4392" w:rsidP="00B678EA">
      <w:pPr>
        <w:pStyle w:val="Heading3"/>
        <w:rPr>
          <w:rFonts w:ascii="Times New Roman" w:hAnsi="Times New Roman" w:cs="Times New Roman"/>
        </w:rPr>
      </w:pPr>
      <w:r w:rsidRPr="00F9232D">
        <w:rPr>
          <w:rFonts w:ascii="Times New Roman" w:hAnsi="Times New Roman" w:cs="Times New Roman"/>
        </w:rPr>
        <w:t>Task</w:t>
      </w:r>
      <w:r w:rsidR="008A0E1F" w:rsidRPr="00F9232D">
        <w:rPr>
          <w:rFonts w:ascii="Times New Roman" w:hAnsi="Times New Roman" w:cs="Times New Roman"/>
        </w:rPr>
        <w:t xml:space="preserve"> and Procedures</w:t>
      </w:r>
    </w:p>
    <w:p w14:paraId="023BBE3A" w14:textId="38462A37" w:rsidR="009719E7" w:rsidRPr="00F9232D" w:rsidRDefault="005D59D4" w:rsidP="009719E7">
      <w:pPr>
        <w:ind w:firstLine="720"/>
        <w:rPr>
          <w:rFonts w:ascii="Times New Roman" w:hAnsi="Times New Roman" w:cs="Times New Roman"/>
        </w:rPr>
      </w:pPr>
      <w:r w:rsidRPr="00F9232D">
        <w:rPr>
          <w:rFonts w:ascii="Times New Roman" w:hAnsi="Times New Roman" w:cs="Times New Roman"/>
        </w:rPr>
        <w:t xml:space="preserve">The experiment consisted </w:t>
      </w:r>
      <w:r w:rsidR="003E2442" w:rsidRPr="00F9232D">
        <w:rPr>
          <w:rFonts w:ascii="Times New Roman" w:hAnsi="Times New Roman" w:cs="Times New Roman"/>
        </w:rPr>
        <w:t xml:space="preserve">of </w:t>
      </w:r>
      <w:r w:rsidRPr="00F9232D">
        <w:rPr>
          <w:rFonts w:ascii="Times New Roman" w:hAnsi="Times New Roman" w:cs="Times New Roman"/>
        </w:rPr>
        <w:t xml:space="preserve">two tasks: </w:t>
      </w:r>
      <w:r w:rsidR="003E2442" w:rsidRPr="00F9232D">
        <w:rPr>
          <w:rFonts w:ascii="Times New Roman" w:hAnsi="Times New Roman" w:cs="Times New Roman"/>
        </w:rPr>
        <w:t>T</w:t>
      </w:r>
      <w:r w:rsidRPr="00F9232D">
        <w:rPr>
          <w:rFonts w:ascii="Times New Roman" w:hAnsi="Times New Roman" w:cs="Times New Roman"/>
        </w:rPr>
        <w:t xml:space="preserve">otal and </w:t>
      </w:r>
      <w:r w:rsidR="003E2442" w:rsidRPr="00F9232D">
        <w:rPr>
          <w:rFonts w:ascii="Times New Roman" w:hAnsi="Times New Roman" w:cs="Times New Roman"/>
        </w:rPr>
        <w:t>P</w:t>
      </w:r>
      <w:r w:rsidRPr="00F9232D">
        <w:rPr>
          <w:rFonts w:ascii="Times New Roman" w:hAnsi="Times New Roman" w:cs="Times New Roman"/>
        </w:rPr>
        <w:t>artial</w:t>
      </w:r>
      <w:r w:rsidR="003E2442" w:rsidRPr="00F9232D">
        <w:rPr>
          <w:rFonts w:ascii="Times New Roman" w:hAnsi="Times New Roman" w:cs="Times New Roman"/>
        </w:rPr>
        <w:t xml:space="preserve"> R</w:t>
      </w:r>
      <w:r w:rsidRPr="00F9232D">
        <w:rPr>
          <w:rFonts w:ascii="Times New Roman" w:hAnsi="Times New Roman" w:cs="Times New Roman"/>
        </w:rPr>
        <w:t>eversal</w:t>
      </w:r>
      <w:r w:rsidR="00D17EAC" w:rsidRPr="00F9232D">
        <w:rPr>
          <w:rFonts w:ascii="Times New Roman" w:hAnsi="Times New Roman" w:cs="Times New Roman"/>
        </w:rPr>
        <w:t xml:space="preserve">. Every participant performed </w:t>
      </w:r>
      <w:r w:rsidR="003E2442" w:rsidRPr="00F9232D">
        <w:rPr>
          <w:rFonts w:ascii="Times New Roman" w:hAnsi="Times New Roman" w:cs="Times New Roman"/>
        </w:rPr>
        <w:t>in each one with</w:t>
      </w:r>
      <w:r w:rsidR="00490CE0" w:rsidRPr="00F9232D">
        <w:rPr>
          <w:rFonts w:ascii="Times New Roman" w:hAnsi="Times New Roman" w:cs="Times New Roman"/>
        </w:rPr>
        <w:t xml:space="preserve"> </w:t>
      </w:r>
      <w:r w:rsidR="003E2442" w:rsidRPr="00F9232D">
        <w:rPr>
          <w:rFonts w:ascii="Times New Roman" w:hAnsi="Times New Roman" w:cs="Times New Roman"/>
        </w:rPr>
        <w:t>t</w:t>
      </w:r>
      <w:r w:rsidR="00D17EAC" w:rsidRPr="00F9232D">
        <w:rPr>
          <w:rFonts w:ascii="Times New Roman" w:hAnsi="Times New Roman" w:cs="Times New Roman"/>
        </w:rPr>
        <w:t xml:space="preserve">he order of tasks </w:t>
      </w:r>
      <w:r w:rsidR="0065125C" w:rsidRPr="00F9232D">
        <w:rPr>
          <w:rFonts w:ascii="Times New Roman" w:hAnsi="Times New Roman" w:cs="Times New Roman"/>
        </w:rPr>
        <w:t>being randomized</w:t>
      </w:r>
      <w:r w:rsidR="00D17EAC" w:rsidRPr="00F9232D">
        <w:rPr>
          <w:rFonts w:ascii="Times New Roman" w:hAnsi="Times New Roman" w:cs="Times New Roman"/>
        </w:rPr>
        <w:t xml:space="preserve">. </w:t>
      </w:r>
      <w:r w:rsidR="009719E7" w:rsidRPr="00F9232D">
        <w:rPr>
          <w:rFonts w:ascii="Times New Roman" w:hAnsi="Times New Roman" w:cs="Times New Roman"/>
        </w:rPr>
        <w:t>Each task</w:t>
      </w:r>
      <w:r w:rsidR="00420E9B" w:rsidRPr="00F9232D">
        <w:rPr>
          <w:rFonts w:ascii="Times New Roman" w:hAnsi="Times New Roman" w:cs="Times New Roman"/>
        </w:rPr>
        <w:t>, in turn,</w:t>
      </w:r>
      <w:r w:rsidR="009719E7" w:rsidRPr="00F9232D">
        <w:rPr>
          <w:rFonts w:ascii="Times New Roman" w:hAnsi="Times New Roman" w:cs="Times New Roman"/>
        </w:rPr>
        <w:t xml:space="preserve"> </w:t>
      </w:r>
      <w:r w:rsidR="003E2442" w:rsidRPr="00F9232D">
        <w:rPr>
          <w:rFonts w:ascii="Times New Roman" w:hAnsi="Times New Roman" w:cs="Times New Roman"/>
        </w:rPr>
        <w:t xml:space="preserve">included </w:t>
      </w:r>
      <w:r w:rsidR="009719E7" w:rsidRPr="00F9232D">
        <w:rPr>
          <w:rFonts w:ascii="Times New Roman" w:hAnsi="Times New Roman" w:cs="Times New Roman"/>
        </w:rPr>
        <w:t>two</w:t>
      </w:r>
      <w:r w:rsidR="003E2442" w:rsidRPr="00F9232D">
        <w:rPr>
          <w:rFonts w:ascii="Times New Roman" w:hAnsi="Times New Roman" w:cs="Times New Roman"/>
        </w:rPr>
        <w:t xml:space="preserve"> training</w:t>
      </w:r>
      <w:r w:rsidR="009719E7" w:rsidRPr="00F9232D">
        <w:rPr>
          <w:rFonts w:ascii="Times New Roman" w:hAnsi="Times New Roman" w:cs="Times New Roman"/>
        </w:rPr>
        <w:t xml:space="preserve"> phases</w:t>
      </w:r>
      <w:r w:rsidR="00122A1D" w:rsidRPr="00F9232D">
        <w:rPr>
          <w:rFonts w:ascii="Times New Roman" w:hAnsi="Times New Roman" w:cs="Times New Roman"/>
        </w:rPr>
        <w:t>:</w:t>
      </w:r>
      <w:r w:rsidR="009719E7" w:rsidRPr="00F9232D">
        <w:rPr>
          <w:rFonts w:ascii="Times New Roman" w:hAnsi="Times New Roman" w:cs="Times New Roman"/>
        </w:rPr>
        <w:t xml:space="preserve"> learning and reversal. </w:t>
      </w:r>
      <w:r w:rsidR="00490CE0" w:rsidRPr="00F9232D">
        <w:rPr>
          <w:rFonts w:ascii="Times New Roman" w:hAnsi="Times New Roman" w:cs="Times New Roman"/>
        </w:rPr>
        <w:t>The t</w:t>
      </w:r>
      <w:r w:rsidR="009719E7" w:rsidRPr="00F9232D">
        <w:rPr>
          <w:rFonts w:ascii="Times New Roman" w:hAnsi="Times New Roman" w:cs="Times New Roman"/>
        </w:rPr>
        <w:t xml:space="preserve">asks </w:t>
      </w:r>
      <w:r w:rsidR="00490CE0" w:rsidRPr="00F9232D">
        <w:rPr>
          <w:rFonts w:ascii="Times New Roman" w:hAnsi="Times New Roman" w:cs="Times New Roman"/>
        </w:rPr>
        <w:t xml:space="preserve">had </w:t>
      </w:r>
      <w:r w:rsidR="00E06AE4" w:rsidRPr="00F9232D">
        <w:rPr>
          <w:rFonts w:ascii="Times New Roman" w:hAnsi="Times New Roman" w:cs="Times New Roman"/>
        </w:rPr>
        <w:t>six</w:t>
      </w:r>
      <w:r w:rsidR="00420E9B" w:rsidRPr="00F9232D">
        <w:rPr>
          <w:rFonts w:ascii="Times New Roman" w:hAnsi="Times New Roman" w:cs="Times New Roman"/>
        </w:rPr>
        <w:t xml:space="preserve"> 8-trial</w:t>
      </w:r>
      <w:r w:rsidR="009719E7" w:rsidRPr="00F9232D">
        <w:rPr>
          <w:rFonts w:ascii="Times New Roman" w:hAnsi="Times New Roman" w:cs="Times New Roman"/>
        </w:rPr>
        <w:t xml:space="preserve"> blocks </w:t>
      </w:r>
      <w:r w:rsidR="00420E9B" w:rsidRPr="00F9232D">
        <w:rPr>
          <w:rFonts w:ascii="Times New Roman" w:hAnsi="Times New Roman" w:cs="Times New Roman"/>
        </w:rPr>
        <w:t xml:space="preserve">of training trials in each </w:t>
      </w:r>
      <w:r w:rsidR="009719E7" w:rsidRPr="00F9232D">
        <w:rPr>
          <w:rFonts w:ascii="Times New Roman" w:hAnsi="Times New Roman" w:cs="Times New Roman"/>
        </w:rPr>
        <w:t xml:space="preserve">phase. </w:t>
      </w:r>
      <w:r w:rsidR="00420E9B" w:rsidRPr="00F9232D">
        <w:rPr>
          <w:rFonts w:ascii="Times New Roman" w:hAnsi="Times New Roman" w:cs="Times New Roman"/>
        </w:rPr>
        <w:t>In e</w:t>
      </w:r>
      <w:r w:rsidR="009719E7" w:rsidRPr="00F9232D">
        <w:rPr>
          <w:rFonts w:ascii="Times New Roman" w:hAnsi="Times New Roman" w:cs="Times New Roman"/>
        </w:rPr>
        <w:t xml:space="preserve">ach block </w:t>
      </w:r>
      <w:r w:rsidR="00420E9B" w:rsidRPr="00F9232D">
        <w:rPr>
          <w:rFonts w:ascii="Times New Roman" w:hAnsi="Times New Roman" w:cs="Times New Roman"/>
        </w:rPr>
        <w:t xml:space="preserve">there were </w:t>
      </w:r>
      <w:r w:rsidR="009719E7" w:rsidRPr="00F9232D">
        <w:rPr>
          <w:rFonts w:ascii="Times New Roman" w:hAnsi="Times New Roman" w:cs="Times New Roman"/>
        </w:rPr>
        <w:t xml:space="preserve">2 </w:t>
      </w:r>
      <w:r w:rsidR="00420E9B" w:rsidRPr="00F9232D">
        <w:rPr>
          <w:rFonts w:ascii="Times New Roman" w:hAnsi="Times New Roman" w:cs="Times New Roman"/>
        </w:rPr>
        <w:t xml:space="preserve">training trials with </w:t>
      </w:r>
      <w:r w:rsidR="004E455F" w:rsidRPr="00F9232D">
        <w:rPr>
          <w:rFonts w:ascii="Times New Roman" w:hAnsi="Times New Roman" w:cs="Times New Roman"/>
        </w:rPr>
        <w:t xml:space="preserve">each one of the </w:t>
      </w:r>
      <w:r w:rsidR="00420E9B" w:rsidRPr="00F9232D">
        <w:rPr>
          <w:rFonts w:ascii="Times New Roman" w:hAnsi="Times New Roman" w:cs="Times New Roman"/>
        </w:rPr>
        <w:t>4</w:t>
      </w:r>
      <w:r w:rsidR="004E455F" w:rsidRPr="00F9232D">
        <w:rPr>
          <w:rFonts w:ascii="Times New Roman" w:hAnsi="Times New Roman" w:cs="Times New Roman"/>
        </w:rPr>
        <w:t xml:space="preserve"> </w:t>
      </w:r>
      <w:r w:rsidR="009719E7" w:rsidRPr="00F9232D">
        <w:rPr>
          <w:rFonts w:ascii="Times New Roman" w:hAnsi="Times New Roman" w:cs="Times New Roman"/>
        </w:rPr>
        <w:t>fractal</w:t>
      </w:r>
      <w:r w:rsidR="00420E9B" w:rsidRPr="00F9232D">
        <w:rPr>
          <w:rFonts w:ascii="Times New Roman" w:hAnsi="Times New Roman" w:cs="Times New Roman"/>
        </w:rPr>
        <w:t xml:space="preserve"> image</w:t>
      </w:r>
      <w:r w:rsidR="004E455F" w:rsidRPr="00F9232D">
        <w:rPr>
          <w:rFonts w:ascii="Times New Roman" w:hAnsi="Times New Roman" w:cs="Times New Roman"/>
        </w:rPr>
        <w:t>s</w:t>
      </w:r>
      <w:r w:rsidR="00420E9B" w:rsidRPr="00F9232D">
        <w:rPr>
          <w:rFonts w:ascii="Times New Roman" w:hAnsi="Times New Roman" w:cs="Times New Roman"/>
        </w:rPr>
        <w:t>, and</w:t>
      </w:r>
      <w:r w:rsidR="009719E7" w:rsidRPr="00F9232D">
        <w:rPr>
          <w:rFonts w:ascii="Times New Roman" w:hAnsi="Times New Roman" w:cs="Times New Roman"/>
        </w:rPr>
        <w:t xml:space="preserve"> the trials were fully randomized.</w:t>
      </w:r>
      <w:r w:rsidR="004E455F" w:rsidRPr="00F9232D">
        <w:rPr>
          <w:rFonts w:ascii="Times New Roman" w:hAnsi="Times New Roman" w:cs="Times New Roman"/>
        </w:rPr>
        <w:t xml:space="preserve"> Th</w:t>
      </w:r>
      <w:r w:rsidR="00420E9B" w:rsidRPr="00F9232D">
        <w:rPr>
          <w:rFonts w:ascii="Times New Roman" w:hAnsi="Times New Roman" w:cs="Times New Roman"/>
        </w:rPr>
        <w:t xml:space="preserve">is gave rise to a </w:t>
      </w:r>
      <w:r w:rsidR="00AE2733" w:rsidRPr="00F9232D">
        <w:rPr>
          <w:rFonts w:ascii="Times New Roman" w:hAnsi="Times New Roman" w:cs="Times New Roman"/>
        </w:rPr>
        <w:t>Total</w:t>
      </w:r>
      <w:r w:rsidR="00420E9B" w:rsidRPr="00F9232D">
        <w:rPr>
          <w:rFonts w:ascii="Times New Roman" w:hAnsi="Times New Roman" w:cs="Times New Roman"/>
        </w:rPr>
        <w:t xml:space="preserve"> of</w:t>
      </w:r>
      <w:r w:rsidR="00017EB7" w:rsidRPr="00F9232D">
        <w:rPr>
          <w:rFonts w:ascii="Times New Roman" w:hAnsi="Times New Roman" w:cs="Times New Roman"/>
        </w:rPr>
        <w:t xml:space="preserve"> </w:t>
      </w:r>
      <w:r w:rsidR="004E455F" w:rsidRPr="00F9232D">
        <w:rPr>
          <w:rFonts w:ascii="Times New Roman" w:hAnsi="Times New Roman" w:cs="Times New Roman"/>
        </w:rPr>
        <w:t>6</w:t>
      </w:r>
      <w:r w:rsidR="00A91443" w:rsidRPr="00F9232D">
        <w:rPr>
          <w:rFonts w:ascii="Times New Roman" w:hAnsi="Times New Roman" w:cs="Times New Roman"/>
        </w:rPr>
        <w:t xml:space="preserve"> (blocks)</w:t>
      </w:r>
      <w:r w:rsidR="004E455F" w:rsidRPr="00F9232D">
        <w:rPr>
          <w:rFonts w:ascii="Times New Roman" w:hAnsi="Times New Roman" w:cs="Times New Roman"/>
        </w:rPr>
        <w:t xml:space="preserve"> * 8</w:t>
      </w:r>
      <w:r w:rsidR="00A91443" w:rsidRPr="00F9232D">
        <w:rPr>
          <w:rFonts w:ascii="Times New Roman" w:hAnsi="Times New Roman" w:cs="Times New Roman"/>
        </w:rPr>
        <w:t xml:space="preserve"> (</w:t>
      </w:r>
      <w:r w:rsidR="009D6003" w:rsidRPr="00F9232D">
        <w:rPr>
          <w:rFonts w:ascii="Times New Roman" w:hAnsi="Times New Roman" w:cs="Times New Roman"/>
        </w:rPr>
        <w:t>trials</w:t>
      </w:r>
      <w:r w:rsidR="00420E9B" w:rsidRPr="00F9232D">
        <w:rPr>
          <w:rFonts w:ascii="Times New Roman" w:hAnsi="Times New Roman" w:cs="Times New Roman"/>
        </w:rPr>
        <w:t>/block</w:t>
      </w:r>
      <w:r w:rsidR="009D6003" w:rsidRPr="00F9232D">
        <w:rPr>
          <w:rFonts w:ascii="Times New Roman" w:hAnsi="Times New Roman" w:cs="Times New Roman"/>
        </w:rPr>
        <w:t>) * 2 (</w:t>
      </w:r>
      <w:r w:rsidR="00017EB7" w:rsidRPr="00F9232D">
        <w:rPr>
          <w:rFonts w:ascii="Times New Roman" w:hAnsi="Times New Roman" w:cs="Times New Roman"/>
        </w:rPr>
        <w:t>phase</w:t>
      </w:r>
      <w:r w:rsidR="00420E9B" w:rsidRPr="00F9232D">
        <w:rPr>
          <w:rFonts w:ascii="Times New Roman" w:hAnsi="Times New Roman" w:cs="Times New Roman"/>
        </w:rPr>
        <w:t>s</w:t>
      </w:r>
      <w:r w:rsidR="009D6003" w:rsidRPr="00F9232D">
        <w:rPr>
          <w:rFonts w:ascii="Times New Roman" w:hAnsi="Times New Roman" w:cs="Times New Roman"/>
        </w:rPr>
        <w:t xml:space="preserve">) = </w:t>
      </w:r>
      <w:r w:rsidR="00017EB7" w:rsidRPr="00F9232D">
        <w:rPr>
          <w:rFonts w:ascii="Times New Roman" w:hAnsi="Times New Roman" w:cs="Times New Roman"/>
        </w:rPr>
        <w:t>96 trials for each task</w:t>
      </w:r>
      <w:r w:rsidR="009D6003" w:rsidRPr="00F9232D">
        <w:rPr>
          <w:rFonts w:ascii="Times New Roman" w:hAnsi="Times New Roman" w:cs="Times New Roman"/>
        </w:rPr>
        <w:t>.</w:t>
      </w:r>
    </w:p>
    <w:p w14:paraId="2C1FA486" w14:textId="56420955" w:rsidR="00780BB8" w:rsidRPr="00F9232D" w:rsidRDefault="007949D1" w:rsidP="00DE3B87">
      <w:pPr>
        <w:ind w:firstLine="720"/>
        <w:rPr>
          <w:rFonts w:ascii="Times New Roman" w:hAnsi="Times New Roman" w:cs="Times New Roman"/>
        </w:rPr>
      </w:pPr>
      <w:r w:rsidRPr="00F9232D">
        <w:rPr>
          <w:rFonts w:ascii="Times New Roman" w:hAnsi="Times New Roman" w:cs="Times New Roman"/>
        </w:rPr>
        <w:t xml:space="preserve">Participants were </w:t>
      </w:r>
      <w:r w:rsidR="00420E9B" w:rsidRPr="00F9232D">
        <w:rPr>
          <w:rFonts w:ascii="Times New Roman" w:hAnsi="Times New Roman" w:cs="Times New Roman"/>
        </w:rPr>
        <w:t xml:space="preserve">given a cover story indicating that fractal images represented the molecular structure of different objects in the world and were </w:t>
      </w:r>
      <w:r w:rsidRPr="00F9232D">
        <w:rPr>
          <w:rFonts w:ascii="Times New Roman" w:hAnsi="Times New Roman" w:cs="Times New Roman"/>
        </w:rPr>
        <w:t xml:space="preserve">asked to classify </w:t>
      </w:r>
      <w:r w:rsidR="00420E9B" w:rsidRPr="00F9232D">
        <w:rPr>
          <w:rFonts w:ascii="Times New Roman" w:hAnsi="Times New Roman" w:cs="Times New Roman"/>
        </w:rPr>
        <w:t xml:space="preserve">the </w:t>
      </w:r>
      <w:r w:rsidR="00CE1C6B" w:rsidRPr="00F9232D">
        <w:rPr>
          <w:rFonts w:ascii="Times New Roman" w:hAnsi="Times New Roman" w:cs="Times New Roman"/>
        </w:rPr>
        <w:t xml:space="preserve">four </w:t>
      </w:r>
      <w:r w:rsidR="00AB69A4" w:rsidRPr="00F9232D">
        <w:rPr>
          <w:rFonts w:ascii="Times New Roman" w:hAnsi="Times New Roman" w:cs="Times New Roman"/>
        </w:rPr>
        <w:t>fractals into two categories</w:t>
      </w:r>
      <w:r w:rsidR="00420E9B" w:rsidRPr="00F9232D">
        <w:rPr>
          <w:rFonts w:ascii="Times New Roman" w:hAnsi="Times New Roman" w:cs="Times New Roman"/>
        </w:rPr>
        <w:t xml:space="preserve"> – objects coming from the</w:t>
      </w:r>
      <w:r w:rsidR="00AB69A4" w:rsidRPr="00F9232D">
        <w:rPr>
          <w:rFonts w:ascii="Times New Roman" w:hAnsi="Times New Roman" w:cs="Times New Roman"/>
        </w:rPr>
        <w:t xml:space="preserve"> “North</w:t>
      </w:r>
      <w:r w:rsidR="00420E9B" w:rsidRPr="00F9232D">
        <w:rPr>
          <w:rFonts w:ascii="Times New Roman" w:hAnsi="Times New Roman" w:cs="Times New Roman"/>
        </w:rPr>
        <w:t>ern</w:t>
      </w:r>
      <w:r w:rsidR="00AB69A4" w:rsidRPr="00F9232D">
        <w:rPr>
          <w:rFonts w:ascii="Times New Roman" w:hAnsi="Times New Roman" w:cs="Times New Roman"/>
        </w:rPr>
        <w:t xml:space="preserve"> Hemisphere”</w:t>
      </w:r>
      <w:r w:rsidR="007643DF" w:rsidRPr="00F9232D">
        <w:rPr>
          <w:rFonts w:ascii="Times New Roman" w:hAnsi="Times New Roman" w:cs="Times New Roman"/>
        </w:rPr>
        <w:t xml:space="preserve"> (N)</w:t>
      </w:r>
      <w:r w:rsidR="00AB69A4" w:rsidRPr="00F9232D">
        <w:rPr>
          <w:rFonts w:ascii="Times New Roman" w:hAnsi="Times New Roman" w:cs="Times New Roman"/>
        </w:rPr>
        <w:t xml:space="preserve"> </w:t>
      </w:r>
      <w:r w:rsidR="00420E9B" w:rsidRPr="00F9232D">
        <w:rPr>
          <w:rFonts w:ascii="Times New Roman" w:hAnsi="Times New Roman" w:cs="Times New Roman"/>
        </w:rPr>
        <w:t>or</w:t>
      </w:r>
      <w:r w:rsidR="00AB69A4" w:rsidRPr="00F9232D">
        <w:rPr>
          <w:rFonts w:ascii="Times New Roman" w:hAnsi="Times New Roman" w:cs="Times New Roman"/>
        </w:rPr>
        <w:t xml:space="preserve"> “South</w:t>
      </w:r>
      <w:r w:rsidR="00420E9B" w:rsidRPr="00F9232D">
        <w:rPr>
          <w:rFonts w:ascii="Times New Roman" w:hAnsi="Times New Roman" w:cs="Times New Roman"/>
        </w:rPr>
        <w:t>ern</w:t>
      </w:r>
      <w:r w:rsidR="00AB69A4" w:rsidRPr="00F9232D">
        <w:rPr>
          <w:rFonts w:ascii="Times New Roman" w:hAnsi="Times New Roman" w:cs="Times New Roman"/>
        </w:rPr>
        <w:t xml:space="preserve"> Hemisphere”</w:t>
      </w:r>
      <w:r w:rsidR="00CE1C6B" w:rsidRPr="00F9232D">
        <w:rPr>
          <w:rFonts w:ascii="Times New Roman" w:hAnsi="Times New Roman" w:cs="Times New Roman"/>
        </w:rPr>
        <w:t xml:space="preserve"> (</w:t>
      </w:r>
      <w:r w:rsidR="007643DF" w:rsidRPr="00F9232D">
        <w:rPr>
          <w:rFonts w:ascii="Times New Roman" w:hAnsi="Times New Roman" w:cs="Times New Roman"/>
        </w:rPr>
        <w:t xml:space="preserve">S; </w:t>
      </w:r>
      <w:r w:rsidR="00CE1C6B" w:rsidRPr="00F9232D">
        <w:rPr>
          <w:rFonts w:ascii="Times New Roman" w:hAnsi="Times New Roman" w:cs="Times New Roman"/>
        </w:rPr>
        <w:t xml:space="preserve">see </w:t>
      </w:r>
      <w:r w:rsidR="00D06AE7" w:rsidRPr="00F9232D">
        <w:rPr>
          <w:rFonts w:ascii="Times New Roman" w:hAnsi="Times New Roman" w:cs="Times New Roman"/>
        </w:rPr>
        <w:t xml:space="preserve">instructions </w:t>
      </w:r>
      <w:r w:rsidR="00CE1C6B" w:rsidRPr="00F9232D">
        <w:rPr>
          <w:rFonts w:ascii="Times New Roman" w:hAnsi="Times New Roman" w:cs="Times New Roman"/>
        </w:rPr>
        <w:t xml:space="preserve">in </w:t>
      </w:r>
      <w:r w:rsidR="005029C6" w:rsidRPr="00F9232D">
        <w:rPr>
          <w:rFonts w:ascii="Times New Roman" w:hAnsi="Times New Roman" w:cs="Times New Roman"/>
        </w:rPr>
        <w:t xml:space="preserve">the </w:t>
      </w:r>
      <w:r w:rsidR="00CE1C6B" w:rsidRPr="00F9232D">
        <w:rPr>
          <w:rFonts w:ascii="Times New Roman" w:hAnsi="Times New Roman" w:cs="Times New Roman"/>
          <w:b/>
          <w:bCs/>
        </w:rPr>
        <w:t>Appendix</w:t>
      </w:r>
      <w:r w:rsidR="00CE1C6B" w:rsidRPr="00F9232D">
        <w:rPr>
          <w:rFonts w:ascii="Times New Roman" w:hAnsi="Times New Roman" w:cs="Times New Roman"/>
        </w:rPr>
        <w:t>)</w:t>
      </w:r>
      <w:r w:rsidR="00AB69A4" w:rsidRPr="00F9232D">
        <w:rPr>
          <w:rFonts w:ascii="Times New Roman" w:hAnsi="Times New Roman" w:cs="Times New Roman"/>
        </w:rPr>
        <w:t xml:space="preserve">. </w:t>
      </w:r>
      <w:r w:rsidR="007E4EC0" w:rsidRPr="00F9232D">
        <w:rPr>
          <w:rFonts w:ascii="Times New Roman" w:hAnsi="Times New Roman" w:cs="Times New Roman"/>
        </w:rPr>
        <w:t>In e</w:t>
      </w:r>
      <w:r w:rsidR="005029C6" w:rsidRPr="00F9232D">
        <w:rPr>
          <w:rFonts w:ascii="Times New Roman" w:hAnsi="Times New Roman" w:cs="Times New Roman"/>
        </w:rPr>
        <w:t>very trial, p</w:t>
      </w:r>
      <w:r w:rsidR="007643DF" w:rsidRPr="00F9232D">
        <w:rPr>
          <w:rFonts w:ascii="Times New Roman" w:hAnsi="Times New Roman" w:cs="Times New Roman"/>
        </w:rPr>
        <w:t>articipants saw one fractal exemplar and select</w:t>
      </w:r>
      <w:r w:rsidR="005029C6" w:rsidRPr="00F9232D">
        <w:rPr>
          <w:rFonts w:ascii="Times New Roman" w:hAnsi="Times New Roman" w:cs="Times New Roman"/>
        </w:rPr>
        <w:t>ed</w:t>
      </w:r>
      <w:r w:rsidR="007643DF" w:rsidRPr="00F9232D">
        <w:rPr>
          <w:rFonts w:ascii="Times New Roman" w:hAnsi="Times New Roman" w:cs="Times New Roman"/>
        </w:rPr>
        <w:t xml:space="preserve"> which category </w:t>
      </w:r>
      <w:r w:rsidR="005029C6" w:rsidRPr="00F9232D">
        <w:rPr>
          <w:rFonts w:ascii="Times New Roman" w:hAnsi="Times New Roman" w:cs="Times New Roman"/>
        </w:rPr>
        <w:t xml:space="preserve">it </w:t>
      </w:r>
      <w:r w:rsidR="007643DF" w:rsidRPr="00F9232D">
        <w:rPr>
          <w:rFonts w:ascii="Times New Roman" w:hAnsi="Times New Roman" w:cs="Times New Roman"/>
        </w:rPr>
        <w:t>belong</w:t>
      </w:r>
      <w:r w:rsidR="005029C6" w:rsidRPr="00F9232D">
        <w:rPr>
          <w:rFonts w:ascii="Times New Roman" w:hAnsi="Times New Roman" w:cs="Times New Roman"/>
        </w:rPr>
        <w:t>ed</w:t>
      </w:r>
      <w:r w:rsidR="007643DF" w:rsidRPr="00F9232D">
        <w:rPr>
          <w:rFonts w:ascii="Times New Roman" w:hAnsi="Times New Roman" w:cs="Times New Roman"/>
        </w:rPr>
        <w:t xml:space="preserve"> by pressing the left </w:t>
      </w:r>
      <w:r w:rsidR="004751C4" w:rsidRPr="00F9232D">
        <w:rPr>
          <w:rFonts w:ascii="Times New Roman" w:hAnsi="Times New Roman" w:cs="Times New Roman"/>
        </w:rPr>
        <w:t xml:space="preserve">or the right </w:t>
      </w:r>
      <w:r w:rsidR="00420E9B" w:rsidRPr="00F9232D">
        <w:rPr>
          <w:rFonts w:ascii="Times New Roman" w:hAnsi="Times New Roman" w:cs="Times New Roman"/>
        </w:rPr>
        <w:t xml:space="preserve">arrow </w:t>
      </w:r>
      <w:r w:rsidR="004751C4" w:rsidRPr="00F9232D">
        <w:rPr>
          <w:rFonts w:ascii="Times New Roman" w:hAnsi="Times New Roman" w:cs="Times New Roman"/>
        </w:rPr>
        <w:t>key</w:t>
      </w:r>
      <w:r w:rsidR="008821F6" w:rsidRPr="00F9232D">
        <w:rPr>
          <w:rFonts w:ascii="Times New Roman" w:hAnsi="Times New Roman" w:cs="Times New Roman"/>
        </w:rPr>
        <w:t>s</w:t>
      </w:r>
      <w:r w:rsidR="00017EB7" w:rsidRPr="00F9232D">
        <w:rPr>
          <w:rFonts w:ascii="Times New Roman" w:hAnsi="Times New Roman" w:cs="Times New Roman"/>
        </w:rPr>
        <w:t xml:space="preserve"> (</w:t>
      </w:r>
      <w:r w:rsidR="00017EB7" w:rsidRPr="00F9232D">
        <w:rPr>
          <w:rFonts w:ascii="Times New Roman" w:hAnsi="Times New Roman" w:cs="Times New Roman"/>
          <w:b/>
          <w:bCs/>
        </w:rPr>
        <w:t xml:space="preserve">Figure </w:t>
      </w:r>
      <w:r w:rsidR="006158AA" w:rsidRPr="00F9232D">
        <w:rPr>
          <w:rFonts w:ascii="Times New Roman" w:hAnsi="Times New Roman" w:cs="Times New Roman"/>
          <w:b/>
          <w:bCs/>
        </w:rPr>
        <w:t>1</w:t>
      </w:r>
      <w:r w:rsidR="00017EB7" w:rsidRPr="00F9232D">
        <w:rPr>
          <w:rFonts w:ascii="Times New Roman" w:hAnsi="Times New Roman" w:cs="Times New Roman"/>
          <w:b/>
          <w:bCs/>
        </w:rPr>
        <w:t>A</w:t>
      </w:r>
      <w:r w:rsidR="00017EB7" w:rsidRPr="00F9232D">
        <w:rPr>
          <w:rFonts w:ascii="Times New Roman" w:hAnsi="Times New Roman" w:cs="Times New Roman"/>
        </w:rPr>
        <w:t>)</w:t>
      </w:r>
      <w:r w:rsidR="004751C4" w:rsidRPr="00F9232D">
        <w:rPr>
          <w:rFonts w:ascii="Times New Roman" w:hAnsi="Times New Roman" w:cs="Times New Roman"/>
        </w:rPr>
        <w:t xml:space="preserve">. </w:t>
      </w:r>
      <w:r w:rsidR="0084540C" w:rsidRPr="00F9232D">
        <w:rPr>
          <w:rFonts w:ascii="Times New Roman" w:hAnsi="Times New Roman" w:cs="Times New Roman"/>
        </w:rPr>
        <w:t xml:space="preserve">All fractals </w:t>
      </w:r>
      <w:r w:rsidR="00863910" w:rsidRPr="00F9232D">
        <w:rPr>
          <w:rFonts w:ascii="Times New Roman" w:hAnsi="Times New Roman" w:cs="Times New Roman"/>
        </w:rPr>
        <w:t xml:space="preserve">were </w:t>
      </w:r>
      <w:r w:rsidR="0084540C" w:rsidRPr="00F9232D">
        <w:rPr>
          <w:rFonts w:ascii="Times New Roman" w:hAnsi="Times New Roman" w:cs="Times New Roman"/>
        </w:rPr>
        <w:t>squares</w:t>
      </w:r>
      <w:r w:rsidR="00863910" w:rsidRPr="00F9232D">
        <w:rPr>
          <w:rFonts w:ascii="Times New Roman" w:hAnsi="Times New Roman" w:cs="Times New Roman"/>
        </w:rPr>
        <w:t xml:space="preserve">, </w:t>
      </w:r>
      <w:r w:rsidR="0084540C" w:rsidRPr="00F9232D">
        <w:rPr>
          <w:rFonts w:ascii="Times New Roman" w:hAnsi="Times New Roman" w:cs="Times New Roman"/>
        </w:rPr>
        <w:t xml:space="preserve">were </w:t>
      </w:r>
      <w:r w:rsidR="00863910" w:rsidRPr="00F9232D">
        <w:rPr>
          <w:rFonts w:ascii="Times New Roman" w:hAnsi="Times New Roman" w:cs="Times New Roman"/>
        </w:rPr>
        <w:t>cantered</w:t>
      </w:r>
      <w:r w:rsidR="0083457D" w:rsidRPr="00F9232D">
        <w:rPr>
          <w:rFonts w:ascii="Times New Roman" w:hAnsi="Times New Roman" w:cs="Times New Roman"/>
        </w:rPr>
        <w:t xml:space="preserve"> </w:t>
      </w:r>
      <w:r w:rsidR="0084540C" w:rsidRPr="00F9232D">
        <w:rPr>
          <w:rFonts w:ascii="Times New Roman" w:hAnsi="Times New Roman" w:cs="Times New Roman"/>
        </w:rPr>
        <w:t xml:space="preserve">at </w:t>
      </w:r>
      <w:r w:rsidR="002A65D5" w:rsidRPr="00F9232D">
        <w:rPr>
          <w:rFonts w:ascii="Times New Roman" w:hAnsi="Times New Roman" w:cs="Times New Roman"/>
        </w:rPr>
        <w:t>the screen</w:t>
      </w:r>
      <w:r w:rsidR="00863910" w:rsidRPr="00F9232D">
        <w:rPr>
          <w:rFonts w:ascii="Times New Roman" w:hAnsi="Times New Roman" w:cs="Times New Roman"/>
        </w:rPr>
        <w:t>,</w:t>
      </w:r>
      <w:r w:rsidR="002A65D5" w:rsidRPr="00F9232D">
        <w:rPr>
          <w:rFonts w:ascii="Times New Roman" w:hAnsi="Times New Roman" w:cs="Times New Roman"/>
        </w:rPr>
        <w:t xml:space="preserve"> and the size was proportional to the </w:t>
      </w:r>
      <w:r w:rsidR="007F377A" w:rsidRPr="00F9232D">
        <w:rPr>
          <w:rFonts w:ascii="Times New Roman" w:hAnsi="Times New Roman" w:cs="Times New Roman"/>
        </w:rPr>
        <w:t>vertical axis of the</w:t>
      </w:r>
      <w:r w:rsidR="0084540C" w:rsidRPr="00F9232D">
        <w:rPr>
          <w:rFonts w:ascii="Times New Roman" w:hAnsi="Times New Roman" w:cs="Times New Roman"/>
        </w:rPr>
        <w:t xml:space="preserve">. </w:t>
      </w:r>
      <w:r w:rsidR="007F377A" w:rsidRPr="00F9232D">
        <w:rPr>
          <w:rFonts w:ascii="Times New Roman" w:hAnsi="Times New Roman" w:cs="Times New Roman"/>
        </w:rPr>
        <w:t>The size was ±</w:t>
      </w:r>
      <w:r w:rsidR="002A65D5" w:rsidRPr="00F9232D">
        <w:rPr>
          <w:rFonts w:ascii="Times New Roman" w:hAnsi="Times New Roman" w:cs="Times New Roman"/>
        </w:rPr>
        <w:t xml:space="preserve">30% of </w:t>
      </w:r>
      <w:r w:rsidR="000A5815" w:rsidRPr="00F9232D">
        <w:rPr>
          <w:rFonts w:ascii="Times New Roman" w:hAnsi="Times New Roman" w:cs="Times New Roman"/>
        </w:rPr>
        <w:t xml:space="preserve">vertical </w:t>
      </w:r>
      <w:r w:rsidR="001110D6" w:rsidRPr="00F9232D">
        <w:rPr>
          <w:rFonts w:ascii="Times New Roman" w:hAnsi="Times New Roman" w:cs="Times New Roman"/>
        </w:rPr>
        <w:t xml:space="preserve">screen </w:t>
      </w:r>
      <w:r w:rsidR="000A5815" w:rsidRPr="00F9232D">
        <w:rPr>
          <w:rFonts w:ascii="Times New Roman" w:hAnsi="Times New Roman" w:cs="Times New Roman"/>
        </w:rPr>
        <w:t xml:space="preserve">size. </w:t>
      </w:r>
      <w:r w:rsidR="004751C4" w:rsidRPr="00F9232D">
        <w:rPr>
          <w:rFonts w:ascii="Times New Roman" w:hAnsi="Times New Roman" w:cs="Times New Roman"/>
        </w:rPr>
        <w:t xml:space="preserve">Left was </w:t>
      </w:r>
      <w:r w:rsidR="008821F6" w:rsidRPr="00F9232D">
        <w:rPr>
          <w:rFonts w:ascii="Times New Roman" w:hAnsi="Times New Roman" w:cs="Times New Roman"/>
        </w:rPr>
        <w:t xml:space="preserve">linked </w:t>
      </w:r>
      <w:r w:rsidR="004751C4" w:rsidRPr="00F9232D">
        <w:rPr>
          <w:rFonts w:ascii="Times New Roman" w:hAnsi="Times New Roman" w:cs="Times New Roman"/>
        </w:rPr>
        <w:t>with the N</w:t>
      </w:r>
      <w:r w:rsidR="002A2980" w:rsidRPr="00F9232D">
        <w:rPr>
          <w:rFonts w:ascii="Times New Roman" w:hAnsi="Times New Roman" w:cs="Times New Roman"/>
        </w:rPr>
        <w:t>orthern hemisphere</w:t>
      </w:r>
      <w:r w:rsidR="004751C4" w:rsidRPr="00F9232D">
        <w:rPr>
          <w:rFonts w:ascii="Times New Roman" w:hAnsi="Times New Roman" w:cs="Times New Roman"/>
        </w:rPr>
        <w:t xml:space="preserve"> (</w:t>
      </w:r>
      <w:r w:rsidR="008821F6" w:rsidRPr="00F9232D">
        <w:rPr>
          <w:rFonts w:ascii="Times New Roman" w:hAnsi="Times New Roman" w:cs="Times New Roman"/>
        </w:rPr>
        <w:t xml:space="preserve">i.e., </w:t>
      </w:r>
      <w:r w:rsidR="004751C4" w:rsidRPr="00F9232D">
        <w:rPr>
          <w:rFonts w:ascii="Times New Roman" w:eastAsia="Times New Roman" w:hAnsi="Times New Roman" w:cs="Times New Roman"/>
          <w:color w:val="000000"/>
          <w:lang w:eastAsia="en-GB"/>
          <w14:ligatures w14:val="none"/>
        </w:rPr>
        <w:t>N←</w:t>
      </w:r>
      <w:r w:rsidR="008821F6" w:rsidRPr="00F9232D">
        <w:rPr>
          <w:rFonts w:ascii="Times New Roman" w:eastAsia="Times New Roman" w:hAnsi="Times New Roman" w:cs="Times New Roman"/>
          <w:color w:val="000000"/>
          <w:lang w:eastAsia="en-GB"/>
          <w14:ligatures w14:val="none"/>
        </w:rPr>
        <w:t xml:space="preserve">; see </w:t>
      </w:r>
      <w:r w:rsidR="008821F6" w:rsidRPr="00F9232D">
        <w:rPr>
          <w:rFonts w:ascii="Times New Roman" w:eastAsia="Times New Roman" w:hAnsi="Times New Roman" w:cs="Times New Roman"/>
          <w:b/>
          <w:bCs/>
          <w:color w:val="000000"/>
          <w:lang w:eastAsia="en-GB"/>
          <w14:ligatures w14:val="none"/>
        </w:rPr>
        <w:t>Table 1</w:t>
      </w:r>
      <w:r w:rsidR="004751C4" w:rsidRPr="00F9232D">
        <w:rPr>
          <w:rFonts w:ascii="Times New Roman" w:hAnsi="Times New Roman" w:cs="Times New Roman"/>
        </w:rPr>
        <w:t>) and right with S</w:t>
      </w:r>
      <w:r w:rsidR="002A2980" w:rsidRPr="00F9232D">
        <w:rPr>
          <w:rFonts w:ascii="Times New Roman" w:hAnsi="Times New Roman" w:cs="Times New Roman"/>
        </w:rPr>
        <w:t>outhern hemisphere</w:t>
      </w:r>
      <w:r w:rsidR="004751C4" w:rsidRPr="00F9232D">
        <w:rPr>
          <w:rFonts w:ascii="Times New Roman" w:hAnsi="Times New Roman" w:cs="Times New Roman"/>
        </w:rPr>
        <w:t xml:space="preserve"> (</w:t>
      </w:r>
      <w:r w:rsidR="008821F6" w:rsidRPr="00F9232D">
        <w:rPr>
          <w:rFonts w:ascii="Times New Roman" w:hAnsi="Times New Roman" w:cs="Times New Roman"/>
        </w:rPr>
        <w:t xml:space="preserve">i.e., </w:t>
      </w:r>
      <w:r w:rsidR="004751C4" w:rsidRPr="00F9232D">
        <w:rPr>
          <w:rFonts w:ascii="Times New Roman" w:eastAsia="Times New Roman" w:hAnsi="Times New Roman" w:cs="Times New Roman"/>
          <w:color w:val="000000"/>
          <w:lang w:eastAsia="en-GB"/>
          <w14:ligatures w14:val="none"/>
        </w:rPr>
        <w:t>→</w:t>
      </w:r>
      <w:r w:rsidR="004751C4" w:rsidRPr="00F9232D">
        <w:rPr>
          <w:rFonts w:ascii="Times New Roman" w:hAnsi="Times New Roman" w:cs="Times New Roman"/>
        </w:rPr>
        <w:t>S).</w:t>
      </w:r>
      <w:r w:rsidR="007B41B2" w:rsidRPr="00F9232D">
        <w:rPr>
          <w:rFonts w:ascii="Times New Roman" w:hAnsi="Times New Roman" w:cs="Times New Roman"/>
        </w:rPr>
        <w:t xml:space="preserve"> </w:t>
      </w:r>
      <w:r w:rsidR="000A2DF4" w:rsidRPr="00F9232D">
        <w:rPr>
          <w:rFonts w:ascii="Times New Roman" w:hAnsi="Times New Roman" w:cs="Times New Roman"/>
        </w:rPr>
        <w:t xml:space="preserve">Between trials there was an Inter-Trial Interval (ITI) with a white fixation cross </w:t>
      </w:r>
      <w:r w:rsidR="00420E9B" w:rsidRPr="00F9232D">
        <w:rPr>
          <w:rFonts w:ascii="Times New Roman" w:hAnsi="Times New Roman" w:cs="Times New Roman"/>
        </w:rPr>
        <w:t>centered on a</w:t>
      </w:r>
      <w:r w:rsidR="000A2DF4" w:rsidRPr="00F9232D">
        <w:rPr>
          <w:rFonts w:ascii="Times New Roman" w:hAnsi="Times New Roman" w:cs="Times New Roman"/>
        </w:rPr>
        <w:t xml:space="preserve"> grey background. The ITI was a random variable distributed uniformly between .5 and 1.5 seconds rounded to the first decimal place. </w:t>
      </w:r>
      <w:r w:rsidR="00F96828" w:rsidRPr="00F9232D">
        <w:rPr>
          <w:rFonts w:ascii="Times New Roman" w:hAnsi="Times New Roman" w:cs="Times New Roman"/>
        </w:rPr>
        <w:t xml:space="preserve">Immediately following the participant’s choice, feedback was presented for </w:t>
      </w:r>
      <w:r w:rsidR="00A86EC7" w:rsidRPr="00F9232D">
        <w:rPr>
          <w:rFonts w:ascii="Times New Roman" w:hAnsi="Times New Roman" w:cs="Times New Roman"/>
        </w:rPr>
        <w:t>1000</w:t>
      </w:r>
      <w:r w:rsidR="00F96828" w:rsidRPr="00F9232D">
        <w:rPr>
          <w:rFonts w:ascii="Times New Roman" w:hAnsi="Times New Roman" w:cs="Times New Roman"/>
        </w:rPr>
        <w:t xml:space="preserve"> msec. This took the form of a visual stimulus (i.e., the word “</w:t>
      </w:r>
      <w:proofErr w:type="gramStart"/>
      <w:r w:rsidR="00F96828" w:rsidRPr="00F9232D">
        <w:rPr>
          <w:rFonts w:ascii="Times New Roman" w:hAnsi="Times New Roman" w:cs="Times New Roman"/>
        </w:rPr>
        <w:t>Correct</w:t>
      </w:r>
      <w:proofErr w:type="gramEnd"/>
      <w:r w:rsidR="00F96828" w:rsidRPr="00F9232D">
        <w:rPr>
          <w:rFonts w:ascii="Times New Roman" w:hAnsi="Times New Roman" w:cs="Times New Roman"/>
        </w:rPr>
        <w:t xml:space="preserve">” or “Incorrect”) replacing the display in the center of the screen together with a </w:t>
      </w:r>
      <w:r w:rsidR="00A86EC7" w:rsidRPr="00F9232D">
        <w:rPr>
          <w:rFonts w:ascii="Times New Roman" w:hAnsi="Times New Roman" w:cs="Times New Roman"/>
        </w:rPr>
        <w:t>200</w:t>
      </w:r>
      <w:r w:rsidR="00F96828" w:rsidRPr="00F9232D">
        <w:rPr>
          <w:rFonts w:ascii="Times New Roman" w:hAnsi="Times New Roman" w:cs="Times New Roman"/>
        </w:rPr>
        <w:t xml:space="preserve"> msec auditory sound (high pitch for correct, low pitch for incorrect). </w:t>
      </w:r>
      <w:r w:rsidR="00CC4F82" w:rsidRPr="00F9232D">
        <w:rPr>
          <w:rFonts w:ascii="Times New Roman" w:hAnsi="Times New Roman" w:cs="Times New Roman"/>
        </w:rPr>
        <w:t xml:space="preserve">The exact instructions are provided in the </w:t>
      </w:r>
      <w:r w:rsidR="00CC4F82" w:rsidRPr="00F9232D">
        <w:rPr>
          <w:rFonts w:ascii="Times New Roman" w:hAnsi="Times New Roman" w:cs="Times New Roman"/>
          <w:b/>
          <w:bCs/>
        </w:rPr>
        <w:t>Appendix</w:t>
      </w:r>
      <w:r w:rsidR="00CC4F82" w:rsidRPr="00F9232D">
        <w:rPr>
          <w:rFonts w:ascii="Times New Roman" w:hAnsi="Times New Roman" w:cs="Times New Roman"/>
        </w:rPr>
        <w:t>.</w:t>
      </w:r>
      <w:r w:rsidR="00C31337" w:rsidRPr="00F9232D">
        <w:rPr>
          <w:rFonts w:ascii="Times New Roman" w:hAnsi="Times New Roman" w:cs="Times New Roman"/>
        </w:rPr>
        <w:t xml:space="preserve"> When a participant completed one </w:t>
      </w:r>
      <w:proofErr w:type="gramStart"/>
      <w:r w:rsidR="00C31337" w:rsidRPr="00F9232D">
        <w:rPr>
          <w:rFonts w:ascii="Times New Roman" w:hAnsi="Times New Roman" w:cs="Times New Roman"/>
        </w:rPr>
        <w:t>task</w:t>
      </w:r>
      <w:proofErr w:type="gramEnd"/>
      <w:r w:rsidR="00C31337" w:rsidRPr="00F9232D">
        <w:rPr>
          <w:rFonts w:ascii="Times New Roman" w:hAnsi="Times New Roman" w:cs="Times New Roman"/>
        </w:rPr>
        <w:t xml:space="preserve"> they were given the option of starting the second task after a short break.</w:t>
      </w:r>
    </w:p>
    <w:p w14:paraId="7FB82B02" w14:textId="2F1E221D" w:rsidR="00354284" w:rsidRPr="00F9232D" w:rsidRDefault="00FB17C8" w:rsidP="00354284">
      <w:pPr>
        <w:pStyle w:val="Heading3"/>
        <w:rPr>
          <w:rFonts w:ascii="Times New Roman" w:hAnsi="Times New Roman" w:cs="Times New Roman"/>
        </w:rPr>
      </w:pPr>
      <w:r w:rsidRPr="00F9232D">
        <w:rPr>
          <w:rFonts w:ascii="Times New Roman" w:hAnsi="Times New Roman" w:cs="Times New Roman"/>
        </w:rPr>
        <w:t xml:space="preserve">Stimuli, </w:t>
      </w:r>
      <w:r w:rsidR="00354284" w:rsidRPr="00F9232D">
        <w:rPr>
          <w:rFonts w:ascii="Times New Roman" w:hAnsi="Times New Roman" w:cs="Times New Roman"/>
        </w:rPr>
        <w:t>Software</w:t>
      </w:r>
      <w:r w:rsidRPr="00F9232D">
        <w:rPr>
          <w:rFonts w:ascii="Times New Roman" w:hAnsi="Times New Roman" w:cs="Times New Roman"/>
        </w:rPr>
        <w:t>,</w:t>
      </w:r>
      <w:r w:rsidR="00354284" w:rsidRPr="00F9232D">
        <w:rPr>
          <w:rFonts w:ascii="Times New Roman" w:hAnsi="Times New Roman" w:cs="Times New Roman"/>
        </w:rPr>
        <w:t xml:space="preserve"> and Open Science</w:t>
      </w:r>
    </w:p>
    <w:p w14:paraId="2CCEA64F" w14:textId="3BA25CCE" w:rsidR="009347B7" w:rsidRPr="00F9232D" w:rsidRDefault="009347B7" w:rsidP="007A5F87">
      <w:pPr>
        <w:ind w:firstLine="720"/>
        <w:rPr>
          <w:rFonts w:ascii="Times New Roman" w:hAnsi="Times New Roman" w:cs="Times New Roman"/>
          <w:color w:val="000000"/>
        </w:rPr>
      </w:pPr>
      <w:r w:rsidRPr="00F9232D">
        <w:rPr>
          <w:rFonts w:ascii="Times New Roman" w:hAnsi="Times New Roman" w:cs="Times New Roman"/>
        </w:rPr>
        <w:t>The task was programmed in PsychoPy</w:t>
      </w:r>
      <w:r w:rsidR="00096C50" w:rsidRPr="00F9232D">
        <w:rPr>
          <w:rFonts w:ascii="Times New Roman" w:hAnsi="Times New Roman" w:cs="Times New Roman"/>
        </w:rPr>
        <w:t>®</w:t>
      </w:r>
      <w:r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EndPr/>
        <w:sdtContent>
          <w:r w:rsidR="007D389C" w:rsidRPr="00F9232D">
            <w:rPr>
              <w:rFonts w:ascii="Times New Roman" w:hAnsi="Times New Roman" w:cs="Times New Roman"/>
              <w:color w:val="000000"/>
            </w:rPr>
            <w:t>(Peirce et al., 2019)</w:t>
          </w:r>
        </w:sdtContent>
      </w:sdt>
      <w:r w:rsidR="003743DE" w:rsidRPr="00F9232D">
        <w:rPr>
          <w:rFonts w:ascii="Times New Roman" w:hAnsi="Times New Roman" w:cs="Times New Roman"/>
          <w:color w:val="000000"/>
        </w:rPr>
        <w:t xml:space="preserve"> and the experiment was run </w:t>
      </w:r>
      <w:r w:rsidR="00345317" w:rsidRPr="00F9232D">
        <w:rPr>
          <w:rFonts w:ascii="Times New Roman" w:hAnsi="Times New Roman" w:cs="Times New Roman"/>
          <w:color w:val="000000"/>
        </w:rPr>
        <w:t>online via</w:t>
      </w:r>
      <w:r w:rsidR="00DF5DA4" w:rsidRPr="00F9232D">
        <w:rPr>
          <w:rFonts w:ascii="Times New Roman" w:hAnsi="Times New Roman" w:cs="Times New Roman"/>
          <w:color w:val="000000"/>
        </w:rPr>
        <w:t xml:space="preserve"> </w:t>
      </w:r>
      <w:r w:rsidR="003743DE" w:rsidRPr="00F9232D">
        <w:rPr>
          <w:rFonts w:ascii="Times New Roman" w:hAnsi="Times New Roman" w:cs="Times New Roman"/>
          <w:color w:val="000000"/>
        </w:rPr>
        <w:t>Pavlovia</w:t>
      </w:r>
      <w:r w:rsidR="00096C50" w:rsidRPr="00F9232D">
        <w:rPr>
          <w:rFonts w:ascii="Times New Roman" w:hAnsi="Times New Roman" w:cs="Times New Roman"/>
          <w:color w:val="000000"/>
        </w:rPr>
        <w:t xml:space="preserve"> </w:t>
      </w:r>
      <w:r w:rsidR="00420E9B" w:rsidRPr="00F9232D">
        <w:rPr>
          <w:rFonts w:ascii="Times New Roman" w:hAnsi="Times New Roman" w:cs="Times New Roman"/>
          <w:color w:val="000000"/>
        </w:rPr>
        <w:t>through Prolific</w:t>
      </w:r>
      <w:r w:rsidR="00C6159E" w:rsidRPr="00F9232D">
        <w:rPr>
          <w:rFonts w:ascii="Times New Roman" w:hAnsi="Times New Roman" w:cs="Times New Roman"/>
          <w:color w:val="000000"/>
        </w:rPr>
        <w:t xml:space="preserve">. </w:t>
      </w:r>
      <w:r w:rsidR="007A5F87" w:rsidRPr="00F9232D">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7D389C" w:rsidRPr="00F9232D">
            <w:rPr>
              <w:rFonts w:ascii="Times New Roman" w:hAnsi="Times New Roman" w:cs="Times New Roman"/>
              <w:color w:val="000000"/>
            </w:rPr>
            <w:t>(R Core Team, 2021)</w:t>
          </w:r>
        </w:sdtContent>
      </w:sdt>
      <w:r w:rsidR="007A5F87" w:rsidRPr="00F9232D">
        <w:rPr>
          <w:rFonts w:ascii="Times New Roman" w:hAnsi="Times New Roman" w:cs="Times New Roman"/>
          <w:color w:val="000000"/>
        </w:rPr>
        <w:t xml:space="preserve">. </w:t>
      </w:r>
      <w:r w:rsidR="00C6159E" w:rsidRPr="00F9232D">
        <w:rPr>
          <w:rFonts w:ascii="Times New Roman" w:hAnsi="Times New Roman" w:cs="Times New Roman"/>
          <w:color w:val="000000"/>
        </w:rPr>
        <w:t>The PsychoPy code and R scripts</w:t>
      </w:r>
      <w:r w:rsidR="00354284" w:rsidRPr="00F9232D">
        <w:rPr>
          <w:rFonts w:ascii="Times New Roman" w:hAnsi="Times New Roman" w:cs="Times New Roman"/>
          <w:color w:val="000000"/>
        </w:rPr>
        <w:t xml:space="preserve"> are </w:t>
      </w:r>
      <w:r w:rsidRPr="00F9232D">
        <w:rPr>
          <w:rFonts w:ascii="Times New Roman" w:hAnsi="Times New Roman" w:cs="Times New Roman"/>
        </w:rPr>
        <w:t>available in GitHub, along with the analysis scripts</w:t>
      </w:r>
      <w:r w:rsidR="00E1526F" w:rsidRPr="00F9232D">
        <w:rPr>
          <w:rFonts w:ascii="Times New Roman" w:hAnsi="Times New Roman" w:cs="Times New Roman"/>
        </w:rPr>
        <w:t>:</w:t>
      </w:r>
      <w:r w:rsidRPr="00F9232D">
        <w:rPr>
          <w:rFonts w:ascii="Times New Roman" w:hAnsi="Times New Roman" w:cs="Times New Roman"/>
        </w:rPr>
        <w:t xml:space="preserve"> </w:t>
      </w:r>
      <w:hyperlink r:id="rId9" w:history="1">
        <w:r w:rsidRPr="00F9232D">
          <w:rPr>
            <w:rStyle w:val="Hyperlink"/>
            <w:rFonts w:ascii="Times New Roman" w:hAnsi="Times New Roman" w:cs="Times New Roman"/>
          </w:rPr>
          <w:t>https://github.com/santiagocdo/categoricalReversalLerning</w:t>
        </w:r>
      </w:hyperlink>
    </w:p>
    <w:p w14:paraId="2E2B8FA0" w14:textId="0D32FDE4" w:rsidR="00145E7E" w:rsidRPr="00F9232D" w:rsidRDefault="007A5F87" w:rsidP="00BA4F15">
      <w:pPr>
        <w:ind w:firstLine="720"/>
        <w:rPr>
          <w:rFonts w:ascii="Times New Roman" w:hAnsi="Times New Roman" w:cs="Times New Roman"/>
        </w:rPr>
      </w:pPr>
      <w:r w:rsidRPr="00F9232D">
        <w:rPr>
          <w:rFonts w:ascii="Times New Roman" w:hAnsi="Times New Roman" w:cs="Times New Roman"/>
        </w:rPr>
        <w:t>All the fractal</w:t>
      </w:r>
      <w:r w:rsidR="00C31337" w:rsidRPr="00F9232D">
        <w:rPr>
          <w:rFonts w:ascii="Times New Roman" w:hAnsi="Times New Roman" w:cs="Times New Roman"/>
        </w:rPr>
        <w:t xml:space="preserve"> image</w:t>
      </w:r>
      <w:r w:rsidRPr="00F9232D">
        <w:rPr>
          <w:rFonts w:ascii="Times New Roman" w:hAnsi="Times New Roman" w:cs="Times New Roman"/>
        </w:rPr>
        <w:t xml:space="preserve">s used as stimuli in </w:t>
      </w:r>
      <w:r w:rsidR="003461CF" w:rsidRPr="00F9232D">
        <w:rPr>
          <w:rFonts w:ascii="Times New Roman" w:hAnsi="Times New Roman" w:cs="Times New Roman"/>
        </w:rPr>
        <w:t>these experiments</w:t>
      </w:r>
      <w:r w:rsidRPr="00F9232D">
        <w:rPr>
          <w:rFonts w:ascii="Times New Roman" w:hAnsi="Times New Roman" w:cs="Times New Roman"/>
        </w:rPr>
        <w:t xml:space="preserve"> were </w:t>
      </w:r>
      <w:r w:rsidR="009F7DF6" w:rsidRPr="00F9232D">
        <w:rPr>
          <w:rFonts w:ascii="Times New Roman" w:hAnsi="Times New Roman" w:cs="Times New Roman"/>
        </w:rPr>
        <w:t>kindly provided by</w:t>
      </w:r>
      <w:r w:rsidR="00420E9B" w:rsidRPr="00F9232D">
        <w:rPr>
          <w:rFonts w:ascii="Times New Roman" w:hAnsi="Times New Roman" w:cs="Times New Roman"/>
        </w:rPr>
        <w:t xml:space="preserve"> the artist Cory Ench</w:t>
      </w:r>
      <w:r w:rsidR="009F7DF6" w:rsidRPr="00F9232D">
        <w:rPr>
          <w:rFonts w:ascii="Times New Roman" w:hAnsi="Times New Roman" w:cs="Times New Roman"/>
        </w:rPr>
        <w:t xml:space="preserve"> </w:t>
      </w:r>
      <w:r w:rsidR="00C31337" w:rsidRPr="00F9232D">
        <w:rPr>
          <w:rFonts w:ascii="Times New Roman" w:hAnsi="Times New Roman" w:cs="Times New Roman"/>
        </w:rPr>
        <w:t>(</w:t>
      </w:r>
      <w:hyperlink r:id="rId10" w:history="1">
        <w:r w:rsidR="00C31337" w:rsidRPr="00F9232D">
          <w:rPr>
            <w:rStyle w:val="Hyperlink"/>
            <w:rFonts w:ascii="Times New Roman" w:hAnsi="Times New Roman" w:cs="Times New Roman"/>
          </w:rPr>
          <w:t>https://www.enchgallery.com/index.htm</w:t>
        </w:r>
      </w:hyperlink>
      <w:r w:rsidR="00C31337" w:rsidRPr="00F9232D">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sidRPr="00F9232D">
        <w:rPr>
          <w:rFonts w:ascii="Times New Roman" w:hAnsi="Times New Roman" w:cs="Times New Roman"/>
        </w:rPr>
        <w:t>Total</w:t>
      </w:r>
      <w:r w:rsidR="00C31337" w:rsidRPr="00F9232D">
        <w:rPr>
          <w:rFonts w:ascii="Times New Roman" w:hAnsi="Times New Roman" w:cs="Times New Roman"/>
        </w:rPr>
        <w:t xml:space="preserve"> and </w:t>
      </w:r>
      <w:r w:rsidR="005832F1" w:rsidRPr="00F9232D">
        <w:rPr>
          <w:rFonts w:ascii="Times New Roman" w:hAnsi="Times New Roman" w:cs="Times New Roman"/>
        </w:rPr>
        <w:t>Partial</w:t>
      </w:r>
      <w:r w:rsidR="00C31337" w:rsidRPr="00F9232D">
        <w:rPr>
          <w:rFonts w:ascii="Times New Roman" w:hAnsi="Times New Roman" w:cs="Times New Roman"/>
        </w:rPr>
        <w:t xml:space="preserve"> reversal task.</w:t>
      </w:r>
    </w:p>
    <w:p w14:paraId="6BAA3851" w14:textId="736E0663" w:rsidR="00592657" w:rsidRPr="00F9232D" w:rsidRDefault="00F46A41" w:rsidP="009C0A2E">
      <w:pPr>
        <w:pStyle w:val="Heading3"/>
        <w:rPr>
          <w:rFonts w:ascii="Times New Roman" w:hAnsi="Times New Roman" w:cs="Times New Roman"/>
        </w:rPr>
      </w:pPr>
      <w:r w:rsidRPr="00F9232D">
        <w:rPr>
          <w:rFonts w:ascii="Times New Roman" w:hAnsi="Times New Roman" w:cs="Times New Roman"/>
        </w:rPr>
        <w:t xml:space="preserve">Statistical </w:t>
      </w:r>
      <w:r w:rsidR="00592657" w:rsidRPr="00F9232D">
        <w:rPr>
          <w:rFonts w:ascii="Times New Roman" w:hAnsi="Times New Roman" w:cs="Times New Roman"/>
        </w:rPr>
        <w:t>Analysis</w:t>
      </w:r>
    </w:p>
    <w:p w14:paraId="04D1BAED" w14:textId="38B399CA" w:rsidR="007C0531" w:rsidRPr="00F9232D" w:rsidRDefault="005231AB" w:rsidP="0040064F">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Linear and Logistic Mixed Models instead of classical </w:t>
      </w:r>
      <w:r w:rsidR="00A87CD9" w:rsidRPr="00F9232D">
        <w:rPr>
          <w:rFonts w:ascii="Times New Roman" w:eastAsiaTheme="majorEastAsia" w:hAnsi="Times New Roman" w:cs="Times New Roman"/>
        </w:rPr>
        <w:t xml:space="preserve">approaches given </w:t>
      </w:r>
      <w:r w:rsidR="00DA0DE1" w:rsidRPr="00F9232D">
        <w:rPr>
          <w:rFonts w:ascii="Times New Roman" w:eastAsiaTheme="majorEastAsia" w:hAnsi="Times New Roman" w:cs="Times New Roman"/>
        </w:rPr>
        <w:t xml:space="preserve">the following </w:t>
      </w:r>
      <w:r w:rsidR="00C35039" w:rsidRPr="00F9232D">
        <w:rPr>
          <w:rFonts w:ascii="Times New Roman" w:eastAsiaTheme="majorEastAsia" w:hAnsi="Times New Roman" w:cs="Times New Roman"/>
        </w:rPr>
        <w:t>advantages</w:t>
      </w:r>
      <w:r w:rsidR="00DA0DE1" w:rsidRPr="00F9232D">
        <w:rPr>
          <w:rFonts w:ascii="Times New Roman" w:eastAsiaTheme="majorEastAsia" w:hAnsi="Times New Roman" w:cs="Times New Roman"/>
        </w:rPr>
        <w:t xml:space="preserve">: </w:t>
      </w:r>
      <w:r w:rsidR="0040064F" w:rsidRPr="00F9232D">
        <w:rPr>
          <w:rFonts w:ascii="Times New Roman" w:eastAsiaTheme="majorEastAsia" w:hAnsi="Times New Roman" w:cs="Times New Roman"/>
          <w:i/>
          <w:iCs/>
        </w:rPr>
        <w:t>i)</w:t>
      </w:r>
      <w:r w:rsidR="0040064F" w:rsidRPr="00F9232D">
        <w:rPr>
          <w:rFonts w:ascii="Times New Roman" w:eastAsiaTheme="majorEastAsia" w:hAnsi="Times New Roman" w:cs="Times New Roman"/>
        </w:rPr>
        <w:t xml:space="preserve"> modeling all the trials instead of averages of blocks, </w:t>
      </w:r>
      <w:r w:rsidR="0040064F" w:rsidRPr="00F9232D">
        <w:rPr>
          <w:rFonts w:ascii="Times New Roman" w:eastAsiaTheme="majorEastAsia" w:hAnsi="Times New Roman" w:cs="Times New Roman"/>
          <w:i/>
          <w:iCs/>
        </w:rPr>
        <w:t>ii)</w:t>
      </w:r>
      <w:r w:rsidR="00C35039" w:rsidRPr="00F9232D">
        <w:rPr>
          <w:rFonts w:ascii="Times New Roman" w:eastAsiaTheme="majorEastAsia" w:hAnsi="Times New Roman" w:cs="Times New Roman"/>
        </w:rPr>
        <w:t xml:space="preserve"> handling of unbalanced and missing data</w:t>
      </w:r>
      <w:r w:rsidR="00982F4B"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 xml:space="preserve">we remove trials in which RT </w:t>
      </w:r>
      <w:r w:rsidR="0056428F" w:rsidRPr="00F9232D">
        <w:rPr>
          <w:rFonts w:ascii="Times New Roman" w:eastAsiaTheme="majorEastAsia" w:hAnsi="Times New Roman" w:cs="Times New Roman"/>
        </w:rPr>
        <w:t xml:space="preserve">&lt; </w:t>
      </w:r>
      <w:r w:rsidR="009F4EF0" w:rsidRPr="00F9232D">
        <w:rPr>
          <w:rFonts w:ascii="Times New Roman" w:eastAsiaTheme="majorEastAsia" w:hAnsi="Times New Roman" w:cs="Times New Roman"/>
        </w:rPr>
        <w:t xml:space="preserve">200 ms and </w:t>
      </w:r>
      <w:r w:rsidR="0056428F" w:rsidRPr="00F9232D">
        <w:rPr>
          <w:rFonts w:ascii="Times New Roman" w:eastAsiaTheme="majorEastAsia" w:hAnsi="Times New Roman" w:cs="Times New Roman"/>
        </w:rPr>
        <w:t>RT &gt;</w:t>
      </w:r>
      <w:r w:rsidR="009F4EF0" w:rsidRPr="00F9232D">
        <w:rPr>
          <w:rFonts w:ascii="Times New Roman" w:eastAsiaTheme="majorEastAsia" w:hAnsi="Times New Roman" w:cs="Times New Roman"/>
        </w:rPr>
        <w:t xml:space="preserve"> 7000 ms</w:t>
      </w:r>
      <w:r w:rsidR="00982F4B" w:rsidRPr="00F9232D">
        <w:rPr>
          <w:rFonts w:ascii="Times New Roman" w:eastAsiaTheme="majorEastAsia" w:hAnsi="Times New Roman" w:cs="Times New Roman"/>
        </w:rPr>
        <w:t>)</w:t>
      </w:r>
      <w:r w:rsidR="00C35039" w:rsidRPr="00F9232D">
        <w:rPr>
          <w:rFonts w:ascii="Times New Roman" w:eastAsiaTheme="majorEastAsia" w:hAnsi="Times New Roman" w:cs="Times New Roman"/>
        </w:rPr>
        <w:t xml:space="preserve">, </w:t>
      </w:r>
      <w:r w:rsidR="0040064F" w:rsidRPr="00F9232D">
        <w:rPr>
          <w:rFonts w:ascii="Times New Roman" w:eastAsiaTheme="majorEastAsia" w:hAnsi="Times New Roman" w:cs="Times New Roman"/>
          <w:i/>
          <w:iCs/>
        </w:rPr>
        <w:t xml:space="preserve">iii) </w:t>
      </w:r>
      <w:r w:rsidR="00C35039" w:rsidRPr="00F9232D">
        <w:rPr>
          <w:rFonts w:ascii="Times New Roman" w:eastAsiaTheme="majorEastAsia" w:hAnsi="Times New Roman" w:cs="Times New Roman"/>
        </w:rPr>
        <w:t xml:space="preserve">flexibility in </w:t>
      </w:r>
      <w:r w:rsidR="0040064F" w:rsidRPr="00F9232D">
        <w:rPr>
          <w:rFonts w:ascii="Times New Roman" w:eastAsiaTheme="majorEastAsia" w:hAnsi="Times New Roman" w:cs="Times New Roman"/>
        </w:rPr>
        <w:t>modeling</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orrelation</w:t>
      </w:r>
      <w:r w:rsidR="00982F4B" w:rsidRPr="00F9232D">
        <w:rPr>
          <w:rFonts w:ascii="Times New Roman" w:eastAsiaTheme="majorEastAsia" w:hAnsi="Times New Roman" w:cs="Times New Roman"/>
        </w:rPr>
        <w:t>al</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s</w:t>
      </w:r>
      <w:r w:rsidR="00C35039" w:rsidRPr="00F9232D">
        <w:rPr>
          <w:rFonts w:ascii="Times New Roman" w:eastAsiaTheme="majorEastAsia" w:hAnsi="Times New Roman" w:cs="Times New Roman"/>
        </w:rPr>
        <w:t>tructures</w:t>
      </w:r>
      <w:r w:rsidR="00F01BBE" w:rsidRPr="00F9232D">
        <w:rPr>
          <w:rFonts w:ascii="Times New Roman" w:eastAsiaTheme="majorEastAsia" w:hAnsi="Times New Roman" w:cs="Times New Roman"/>
        </w:rPr>
        <w:t xml:space="preserve"> (</w:t>
      </w:r>
      <w:r w:rsidR="007C0531" w:rsidRPr="00F9232D">
        <w:rPr>
          <w:rFonts w:ascii="Times New Roman" w:eastAsiaTheme="majorEastAsia" w:hAnsi="Times New Roman" w:cs="Times New Roman"/>
        </w:rPr>
        <w:t>no</w:t>
      </w:r>
      <w:r w:rsidR="00F01BBE" w:rsidRPr="00F9232D">
        <w:rPr>
          <w:rFonts w:ascii="Times New Roman" w:eastAsiaTheme="majorEastAsia" w:hAnsi="Times New Roman" w:cs="Times New Roman"/>
        </w:rPr>
        <w:t xml:space="preserve"> need of sphericity assumption)</w:t>
      </w:r>
      <w:r w:rsidR="0040064F" w:rsidRPr="00F9232D">
        <w:rPr>
          <w:rFonts w:ascii="Times New Roman" w:eastAsiaTheme="majorEastAsia" w:hAnsi="Times New Roman" w:cs="Times New Roman"/>
        </w:rPr>
        <w:t xml:space="preserve">, </w:t>
      </w:r>
      <w:r w:rsidR="0040064F" w:rsidRPr="00F9232D">
        <w:rPr>
          <w:rFonts w:ascii="Times New Roman" w:eastAsiaTheme="majorEastAsia" w:hAnsi="Times New Roman" w:cs="Times New Roman"/>
          <w:i/>
          <w:iCs/>
        </w:rPr>
        <w:t>iv)</w:t>
      </w:r>
      <w:r w:rsidR="0065295D" w:rsidRPr="00F9232D">
        <w:rPr>
          <w:rFonts w:ascii="Times New Roman" w:eastAsiaTheme="majorEastAsia" w:hAnsi="Times New Roman" w:cs="Times New Roman"/>
        </w:rPr>
        <w:t xml:space="preserve"> i</w:t>
      </w:r>
      <w:r w:rsidR="00C35039" w:rsidRPr="00F9232D">
        <w:rPr>
          <w:rFonts w:ascii="Times New Roman" w:eastAsiaTheme="majorEastAsia" w:hAnsi="Times New Roman" w:cs="Times New Roman"/>
        </w:rPr>
        <w:t xml:space="preserve">ncorporation of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ontinuous</w:t>
      </w:r>
      <w:r w:rsidR="007C0531" w:rsidRPr="00F9232D">
        <w:rPr>
          <w:rFonts w:ascii="Times New Roman" w:eastAsiaTheme="majorEastAsia" w:hAnsi="Times New Roman" w:cs="Times New Roman"/>
        </w:rPr>
        <w:t xml:space="preserve"> or integers</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ovariates</w:t>
      </w:r>
      <w:r w:rsidR="007C0531" w:rsidRPr="00F9232D">
        <w:rPr>
          <w:rFonts w:ascii="Times New Roman" w:eastAsiaTheme="majorEastAsia" w:hAnsi="Times New Roman" w:cs="Times New Roman"/>
        </w:rPr>
        <w:t xml:space="preserve"> (such as blocks)</w:t>
      </w:r>
      <w:r w:rsidR="0040064F" w:rsidRPr="00F9232D">
        <w:rPr>
          <w:rFonts w:ascii="Times New Roman" w:eastAsiaTheme="majorEastAsia" w:hAnsi="Times New Roman" w:cs="Times New Roman"/>
        </w:rPr>
        <w:t xml:space="preserve">, and </w:t>
      </w:r>
      <w:r w:rsidR="0040064F" w:rsidRPr="00F9232D">
        <w:rPr>
          <w:rFonts w:ascii="Times New Roman" w:eastAsiaTheme="majorEastAsia" w:hAnsi="Times New Roman" w:cs="Times New Roman"/>
          <w:i/>
          <w:iCs/>
        </w:rPr>
        <w:t xml:space="preserve">v) </w:t>
      </w:r>
      <w:r w:rsidR="0040064F" w:rsidRPr="00F9232D">
        <w:rPr>
          <w:rFonts w:ascii="Times New Roman" w:eastAsiaTheme="majorEastAsia" w:hAnsi="Times New Roman" w:cs="Times New Roman"/>
        </w:rPr>
        <w:t>modeling</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m</w:t>
      </w:r>
      <w:r w:rsidR="00C35039" w:rsidRPr="00F9232D">
        <w:rPr>
          <w:rFonts w:ascii="Times New Roman" w:eastAsiaTheme="majorEastAsia" w:hAnsi="Times New Roman" w:cs="Times New Roman"/>
        </w:rPr>
        <w:t xml:space="preserve">ultiple </w:t>
      </w:r>
      <w:r w:rsidR="0065295D" w:rsidRPr="00F9232D">
        <w:rPr>
          <w:rFonts w:ascii="Times New Roman" w:eastAsiaTheme="majorEastAsia" w:hAnsi="Times New Roman" w:cs="Times New Roman"/>
        </w:rPr>
        <w:t>s</w:t>
      </w:r>
      <w:r w:rsidR="00C35039" w:rsidRPr="00F9232D">
        <w:rPr>
          <w:rFonts w:ascii="Times New Roman" w:eastAsiaTheme="majorEastAsia" w:hAnsi="Times New Roman" w:cs="Times New Roman"/>
        </w:rPr>
        <w:t xml:space="preserve">ources of </w:t>
      </w:r>
      <w:r w:rsidR="0065295D" w:rsidRPr="00F9232D">
        <w:rPr>
          <w:rFonts w:ascii="Times New Roman" w:eastAsiaTheme="majorEastAsia" w:hAnsi="Times New Roman" w:cs="Times New Roman"/>
        </w:rPr>
        <w:t>r</w:t>
      </w:r>
      <w:r w:rsidR="00C35039" w:rsidRPr="00F9232D">
        <w:rPr>
          <w:rFonts w:ascii="Times New Roman" w:eastAsiaTheme="majorEastAsia" w:hAnsi="Times New Roman" w:cs="Times New Roman"/>
        </w:rPr>
        <w:t xml:space="preserve">andom </w:t>
      </w:r>
      <w:r w:rsidR="0065295D" w:rsidRPr="00F9232D">
        <w:rPr>
          <w:rFonts w:ascii="Times New Roman" w:eastAsiaTheme="majorEastAsia" w:hAnsi="Times New Roman" w:cs="Times New Roman"/>
        </w:rPr>
        <w:t>v</w:t>
      </w:r>
      <w:r w:rsidR="00C35039" w:rsidRPr="00F9232D">
        <w:rPr>
          <w:rFonts w:ascii="Times New Roman" w:eastAsiaTheme="majorEastAsia" w:hAnsi="Times New Roman" w:cs="Times New Roman"/>
        </w:rPr>
        <w:t>ariation</w:t>
      </w:r>
      <w:r w:rsidR="0065295D" w:rsidRPr="00F9232D">
        <w:rPr>
          <w:rFonts w:ascii="Times New Roman" w:eastAsiaTheme="majorEastAsia" w:hAnsi="Times New Roman" w:cs="Times New Roman"/>
        </w:rPr>
        <w:t xml:space="preserve"> (such as </w:t>
      </w:r>
      <w:r w:rsidR="0040064F" w:rsidRPr="00F9232D">
        <w:rPr>
          <w:rFonts w:ascii="Times New Roman" w:eastAsiaTheme="majorEastAsia" w:hAnsi="Times New Roman" w:cs="Times New Roman"/>
        </w:rPr>
        <w:t>within</w:t>
      </w:r>
      <w:r w:rsidR="007C0531" w:rsidRPr="00F9232D">
        <w:rPr>
          <w:rFonts w:ascii="Times New Roman" w:eastAsiaTheme="majorEastAsia" w:hAnsi="Times New Roman" w:cs="Times New Roman"/>
        </w:rPr>
        <w:t>-</w:t>
      </w:r>
      <w:r w:rsidR="0040064F" w:rsidRPr="00F9232D">
        <w:rPr>
          <w:rFonts w:ascii="Times New Roman" w:eastAsiaTheme="majorEastAsia" w:hAnsi="Times New Roman" w:cs="Times New Roman"/>
        </w:rPr>
        <w:t>subjects variation</w:t>
      </w:r>
      <w:r w:rsidR="007C0531"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EndPr/>
        <w:sdtContent>
          <w:r w:rsidR="007D389C" w:rsidRPr="00F9232D">
            <w:rPr>
              <w:rFonts w:ascii="Times New Roman" w:eastAsia="Times New Roman" w:hAnsi="Times New Roman" w:cs="Times New Roman"/>
              <w:color w:val="000000"/>
            </w:rPr>
            <w:t>(Krueger &amp; Tian, 2004; Yu et al., 2022)</w:t>
          </w:r>
        </w:sdtContent>
      </w:sdt>
      <w:r w:rsidR="008B5098" w:rsidRPr="00F9232D">
        <w:rPr>
          <w:rFonts w:ascii="Times New Roman" w:eastAsiaTheme="majorEastAsia" w:hAnsi="Times New Roman" w:cs="Times New Roman"/>
        </w:rPr>
        <w:t xml:space="preserve">. </w:t>
      </w:r>
    </w:p>
    <w:p w14:paraId="592544D1" w14:textId="13F62D94" w:rsidR="002A1A2E" w:rsidRPr="00F9232D" w:rsidRDefault="002A1A2E" w:rsidP="0040064F">
      <w:pPr>
        <w:ind w:firstLine="720"/>
        <w:rPr>
          <w:rFonts w:ascii="Times New Roman" w:eastAsiaTheme="majorEastAsia" w:hAnsi="Times New Roman" w:cs="Times New Roman"/>
        </w:rPr>
      </w:pPr>
      <w:r w:rsidRPr="00F9232D">
        <w:rPr>
          <w:rFonts w:ascii="Times New Roman" w:eastAsiaTheme="majorEastAsia" w:hAnsi="Times New Roman" w:cs="Times New Roman"/>
        </w:rPr>
        <w:lastRenderedPageBreak/>
        <w:t xml:space="preserve">To test </w:t>
      </w:r>
      <w:r w:rsidR="00F46A41" w:rsidRPr="00F9232D">
        <w:rPr>
          <w:rFonts w:ascii="Times New Roman" w:eastAsiaTheme="majorEastAsia" w:hAnsi="Times New Roman" w:cs="Times New Roman"/>
        </w:rPr>
        <w:t xml:space="preserve">our </w:t>
      </w:r>
      <w:r w:rsidRPr="00F9232D">
        <w:rPr>
          <w:rFonts w:ascii="Times New Roman" w:eastAsiaTheme="majorEastAsia" w:hAnsi="Times New Roman" w:cs="Times New Roman"/>
        </w:rPr>
        <w:t>hypothes</w:t>
      </w:r>
      <w:r w:rsidR="00F46A41" w:rsidRPr="00F9232D">
        <w:rPr>
          <w:rFonts w:ascii="Times New Roman" w:eastAsiaTheme="majorEastAsia" w:hAnsi="Times New Roman" w:cs="Times New Roman"/>
        </w:rPr>
        <w:t>e</w:t>
      </w:r>
      <w:r w:rsidRPr="00F9232D">
        <w:rPr>
          <w:rFonts w:ascii="Times New Roman" w:eastAsiaTheme="majorEastAsia" w:hAnsi="Times New Roman" w:cs="Times New Roman"/>
        </w:rPr>
        <w:t xml:space="preserve">s, we used </w:t>
      </w:r>
      <w:r w:rsidR="00400729" w:rsidRPr="00F9232D">
        <w:rPr>
          <w:rFonts w:ascii="Times New Roman" w:eastAsiaTheme="majorEastAsia" w:hAnsi="Times New Roman" w:cs="Times New Roman"/>
        </w:rPr>
        <w:t xml:space="preserve">only </w:t>
      </w:r>
      <w:r w:rsidRPr="00F9232D">
        <w:rPr>
          <w:rFonts w:ascii="Times New Roman" w:eastAsiaTheme="majorEastAsia" w:hAnsi="Times New Roman" w:cs="Times New Roman"/>
        </w:rPr>
        <w:t>the experimental data</w:t>
      </w:r>
      <w:r w:rsidR="00400729" w:rsidRPr="00F9232D">
        <w:rPr>
          <w:rFonts w:ascii="Times New Roman" w:eastAsiaTheme="majorEastAsia" w:hAnsi="Times New Roman" w:cs="Times New Roman"/>
        </w:rPr>
        <w:t xml:space="preserve"> for the second phase, i.e., post-reversal. W</w:t>
      </w:r>
      <w:r w:rsidRPr="00F9232D">
        <w:rPr>
          <w:rFonts w:ascii="Times New Roman" w:eastAsiaTheme="majorEastAsia" w:hAnsi="Times New Roman" w:cs="Times New Roman"/>
        </w:rPr>
        <w:t>e modeled correct classification (correct=1, incorrect=0) with</w:t>
      </w:r>
      <w:r w:rsidR="00400729" w:rsidRPr="00F9232D">
        <w:rPr>
          <w:rFonts w:ascii="Times New Roman" w:eastAsiaTheme="majorEastAsia" w:hAnsi="Times New Roman" w:cs="Times New Roman"/>
        </w:rPr>
        <w:t xml:space="preserve"> a</w:t>
      </w:r>
      <w:r w:rsidRPr="00F9232D">
        <w:rPr>
          <w:rFonts w:ascii="Times New Roman" w:eastAsiaTheme="majorEastAsia" w:hAnsi="Times New Roman" w:cs="Times New Roman"/>
        </w:rPr>
        <w:t xml:space="preserve"> </w:t>
      </w:r>
      <w:r w:rsidR="006E2B25" w:rsidRPr="00F9232D">
        <w:rPr>
          <w:rFonts w:ascii="Times New Roman" w:eastAsiaTheme="majorEastAsia" w:hAnsi="Times New Roman" w:cs="Times New Roman"/>
        </w:rPr>
        <w:t>L</w:t>
      </w:r>
      <w:r w:rsidRPr="00F9232D">
        <w:rPr>
          <w:rFonts w:ascii="Times New Roman" w:eastAsiaTheme="majorEastAsia" w:hAnsi="Times New Roman" w:cs="Times New Roman"/>
        </w:rPr>
        <w:t xml:space="preserve">ogistic </w:t>
      </w:r>
      <w:r w:rsidR="006E2B25" w:rsidRPr="00F9232D">
        <w:rPr>
          <w:rFonts w:ascii="Times New Roman" w:eastAsiaTheme="majorEastAsia" w:hAnsi="Times New Roman" w:cs="Times New Roman"/>
        </w:rPr>
        <w:t>M</w:t>
      </w:r>
      <w:r w:rsidRPr="00F9232D">
        <w:rPr>
          <w:rFonts w:ascii="Times New Roman" w:eastAsiaTheme="majorEastAsia" w:hAnsi="Times New Roman" w:cs="Times New Roman"/>
        </w:rPr>
        <w:t xml:space="preserve">ixed </w:t>
      </w:r>
      <w:r w:rsidR="006E2B25" w:rsidRPr="00F9232D">
        <w:rPr>
          <w:rFonts w:ascii="Times New Roman" w:eastAsiaTheme="majorEastAsia" w:hAnsi="Times New Roman" w:cs="Times New Roman"/>
        </w:rPr>
        <w:t>M</w:t>
      </w:r>
      <w:r w:rsidRPr="00F9232D">
        <w:rPr>
          <w:rFonts w:ascii="Times New Roman" w:eastAsiaTheme="majorEastAsia" w:hAnsi="Times New Roman" w:cs="Times New Roman"/>
        </w:rPr>
        <w:t>odel (LogMM):</w:t>
      </w:r>
    </w:p>
    <w:p w14:paraId="05CDE64A" w14:textId="5B04564E" w:rsidR="002A1A2E" w:rsidRPr="00F9232D" w:rsidRDefault="00D45613"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F9232D">
        <w:rPr>
          <w:rFonts w:ascii="Times New Roman" w:eastAsiaTheme="majorEastAsia" w:hAnsi="Times New Roman" w:cs="Times New Roman"/>
        </w:rPr>
        <w:t>,</w:t>
      </w:r>
      <w:r w:rsidR="00303F23" w:rsidRPr="00F9232D">
        <w:rPr>
          <w:rFonts w:ascii="Times New Roman" w:eastAsiaTheme="majorEastAsia" w:hAnsi="Times New Roman" w:cs="Times New Roman"/>
        </w:rPr>
        <w:tab/>
      </w:r>
      <w:r w:rsidR="004F3164" w:rsidRPr="00F9232D">
        <w:rPr>
          <w:rFonts w:ascii="Times New Roman" w:eastAsiaTheme="majorEastAsia" w:hAnsi="Times New Roman" w:cs="Times New Roman"/>
        </w:rPr>
        <w:tab/>
      </w:r>
      <w:r w:rsidR="002A1A2E" w:rsidRPr="00F9232D">
        <w:rPr>
          <w:rFonts w:ascii="Times New Roman" w:eastAsiaTheme="majorEastAsia" w:hAnsi="Times New Roman" w:cs="Times New Roman"/>
        </w:rPr>
        <w:t>(</w:t>
      </w:r>
      <w:r w:rsidR="002A1A2E" w:rsidRPr="00F9232D">
        <w:rPr>
          <w:rFonts w:ascii="Times New Roman" w:eastAsiaTheme="majorEastAsia" w:hAnsi="Times New Roman" w:cs="Times New Roman"/>
          <w:i/>
          <w:iCs/>
        </w:rPr>
        <w:t>eq. 1</w:t>
      </w:r>
      <w:r w:rsidR="002A1A2E" w:rsidRPr="00F9232D">
        <w:rPr>
          <w:rFonts w:ascii="Times New Roman" w:eastAsiaTheme="majorEastAsia" w:hAnsi="Times New Roman" w:cs="Times New Roman"/>
        </w:rPr>
        <w:t>)</w:t>
      </w:r>
    </w:p>
    <w:p w14:paraId="47085416" w14:textId="46C31458" w:rsidR="002A1A2E" w:rsidRPr="00F9232D" w:rsidRDefault="00105FD0" w:rsidP="002A1A2E">
      <w:pPr>
        <w:rPr>
          <w:rFonts w:ascii="Times New Roman" w:eastAsiaTheme="majorEastAsia" w:hAnsi="Times New Roman" w:cs="Times New Roman"/>
        </w:rPr>
      </w:pPr>
      <w:r w:rsidRPr="00F9232D">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Pr="00F9232D">
        <w:rPr>
          <w:rFonts w:ascii="Times New Roman" w:eastAsiaTheme="majorEastAsia" w:hAnsi="Times New Roman" w:cs="Times New Roman"/>
        </w:rPr>
        <w:t xml:space="preserve"> was a dummy variable encoding Total</w:t>
      </w:r>
      <w:r w:rsidR="0039144F" w:rsidRPr="00F9232D">
        <w:rPr>
          <w:rFonts w:ascii="Times New Roman" w:eastAsiaTheme="majorEastAsia" w:hAnsi="Times New Roman" w:cs="Times New Roman"/>
        </w:rPr>
        <w:t xml:space="preserve"> </w:t>
      </w:r>
      <w:r w:rsidR="006900E0" w:rsidRPr="00F9232D">
        <w:rPr>
          <w:rFonts w:ascii="Times New Roman" w:eastAsiaTheme="majorEastAsia" w:hAnsi="Times New Roman" w:cs="Times New Roman"/>
        </w:rPr>
        <w:t xml:space="preserve">Reversal </w:t>
      </w:r>
      <w:r w:rsidR="0039144F" w:rsidRPr="00F9232D">
        <w:rPr>
          <w:rFonts w:ascii="Times New Roman" w:eastAsiaTheme="majorEastAsia" w:hAnsi="Times New Roman" w:cs="Times New Roman"/>
        </w:rPr>
        <w:t xml:space="preserve">task </w:t>
      </w:r>
      <w:r w:rsidRPr="00F9232D">
        <w:rPr>
          <w:rFonts w:ascii="Times New Roman" w:eastAsiaTheme="majorEastAsia" w:hAnsi="Times New Roman" w:cs="Times New Roman"/>
        </w:rPr>
        <w:t>with 1 and Partial</w:t>
      </w:r>
      <w:r w:rsidR="0039144F" w:rsidRPr="00F9232D">
        <w:rPr>
          <w:rFonts w:ascii="Times New Roman" w:eastAsiaTheme="majorEastAsia" w:hAnsi="Times New Roman" w:cs="Times New Roman"/>
        </w:rPr>
        <w:t xml:space="preserve"> </w:t>
      </w:r>
      <w:r w:rsidR="006900E0" w:rsidRPr="00F9232D">
        <w:rPr>
          <w:rFonts w:ascii="Times New Roman" w:eastAsiaTheme="majorEastAsia" w:hAnsi="Times New Roman" w:cs="Times New Roman"/>
        </w:rPr>
        <w:t xml:space="preserve">Reversal </w:t>
      </w:r>
      <w:r w:rsidR="0039144F" w:rsidRPr="00F9232D">
        <w:rPr>
          <w:rFonts w:ascii="Times New Roman" w:eastAsiaTheme="majorEastAsia" w:hAnsi="Times New Roman" w:cs="Times New Roman"/>
        </w:rPr>
        <w:t xml:space="preserve">task </w:t>
      </w:r>
      <w:r w:rsidRPr="00F9232D">
        <w:rPr>
          <w:rFonts w:ascii="Times New Roman" w:eastAsiaTheme="majorEastAsia" w:hAnsi="Times New Roman" w:cs="Times New Roman"/>
        </w:rPr>
        <w:t>with 0</w:t>
      </w:r>
      <w:r w:rsidR="00C04D54" w:rsidRPr="00F9232D">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sidRPr="00F9232D">
        <w:rPr>
          <w:rFonts w:ascii="Times New Roman" w:eastAsiaTheme="majorEastAsia" w:hAnsi="Times New Roman" w:cs="Times New Roman"/>
        </w:rPr>
        <w:t xml:space="preserve"> were used as an integer. </w:t>
      </w:r>
      <w:r w:rsidR="00786EC2" w:rsidRPr="00F9232D">
        <w:rPr>
          <w:rFonts w:ascii="Times New Roman" w:eastAsiaTheme="majorEastAsia" w:hAnsi="Times New Roman" w:cs="Times New Roman"/>
        </w:rPr>
        <w:t xml:space="preserve">The model </w:t>
      </w:r>
      <w:r w:rsidR="00B210B4" w:rsidRPr="00F9232D">
        <w:rPr>
          <w:rFonts w:ascii="Times New Roman" w:eastAsiaTheme="majorEastAsia" w:hAnsi="Times New Roman" w:cs="Times New Roman"/>
        </w:rPr>
        <w:t xml:space="preserve">displayed in </w:t>
      </w:r>
      <w:r w:rsidR="00B210B4" w:rsidRPr="00F9232D">
        <w:rPr>
          <w:rFonts w:ascii="Times New Roman" w:eastAsiaTheme="majorEastAsia" w:hAnsi="Times New Roman" w:cs="Times New Roman"/>
          <w:i/>
          <w:iCs/>
        </w:rPr>
        <w:t>eq. 1</w:t>
      </w:r>
      <w:r w:rsidR="00B210B4" w:rsidRPr="00F9232D">
        <w:rPr>
          <w:rFonts w:ascii="Times New Roman" w:eastAsiaTheme="majorEastAsia" w:hAnsi="Times New Roman" w:cs="Times New Roman"/>
        </w:rPr>
        <w:t xml:space="preserve"> had</w:t>
      </w:r>
      <w:r w:rsidR="00786EC2" w:rsidRPr="00F9232D">
        <w:rPr>
          <w:rFonts w:ascii="Times New Roman" w:eastAsiaTheme="majorEastAsia" w:hAnsi="Times New Roman" w:cs="Times New Roman"/>
        </w:rPr>
        <w:t xml:space="preserve"> Blocks as </w:t>
      </w:r>
      <w:r w:rsidR="0063272D" w:rsidRPr="00F9232D">
        <w:rPr>
          <w:rFonts w:ascii="Times New Roman" w:eastAsiaTheme="majorEastAsia" w:hAnsi="Times New Roman" w:cs="Times New Roman"/>
        </w:rPr>
        <w:t xml:space="preserve">a </w:t>
      </w:r>
      <w:r w:rsidR="00786EC2" w:rsidRPr="00F9232D">
        <w:rPr>
          <w:rFonts w:ascii="Times New Roman" w:eastAsiaTheme="majorEastAsia" w:hAnsi="Times New Roman" w:cs="Times New Roman"/>
        </w:rPr>
        <w:t xml:space="preserve">random slope and participants as </w:t>
      </w:r>
      <w:r w:rsidR="00F63E54" w:rsidRPr="00F9232D">
        <w:rPr>
          <w:rFonts w:ascii="Times New Roman" w:eastAsiaTheme="majorEastAsia" w:hAnsi="Times New Roman" w:cs="Times New Roman"/>
        </w:rPr>
        <w:t xml:space="preserve">a </w:t>
      </w:r>
      <w:r w:rsidR="00786EC2" w:rsidRPr="00F9232D">
        <w:rPr>
          <w:rFonts w:ascii="Times New Roman" w:eastAsiaTheme="majorEastAsia" w:hAnsi="Times New Roman" w:cs="Times New Roman"/>
        </w:rPr>
        <w:t>random intercept</w:t>
      </w:r>
      <w:r w:rsidR="00C04D54" w:rsidRPr="00F9232D">
        <w:rPr>
          <w:rFonts w:ascii="Times New Roman" w:eastAsiaTheme="majorEastAsia" w:hAnsi="Times New Roman" w:cs="Times New Roman"/>
        </w:rPr>
        <w:t xml:space="preserve">. </w:t>
      </w:r>
      <w:r w:rsidR="00A4659E" w:rsidRPr="00F9232D">
        <w:rPr>
          <w:rFonts w:ascii="Times New Roman" w:eastAsiaTheme="majorEastAsia" w:hAnsi="Times New Roman" w:cs="Times New Roman"/>
        </w:rPr>
        <w:t>T</w:t>
      </w:r>
      <w:r w:rsidR="002A1A2E" w:rsidRPr="00F9232D">
        <w:rPr>
          <w:rFonts w:ascii="Times New Roman" w:eastAsiaTheme="majorEastAsia" w:hAnsi="Times New Roman" w:cs="Times New Roman"/>
        </w:rPr>
        <w:t xml:space="preserve">o confirm </w:t>
      </w:r>
      <w:r w:rsidR="00690AEE" w:rsidRPr="00F9232D">
        <w:rPr>
          <w:rFonts w:ascii="Times New Roman" w:eastAsiaTheme="majorEastAsia" w:hAnsi="Times New Roman" w:cs="Times New Roman"/>
        </w:rPr>
        <w:t>whether</w:t>
      </w:r>
      <w:r w:rsidR="002A1A2E" w:rsidRPr="00F9232D">
        <w:rPr>
          <w:rFonts w:ascii="Times New Roman" w:eastAsiaTheme="majorEastAsia" w:hAnsi="Times New Roman" w:cs="Times New Roman"/>
        </w:rPr>
        <w:t xml:space="preserve"> the effect is due to the reversal, we ran another LogMM with only data from the first block in the second phase.</w:t>
      </w:r>
    </w:p>
    <w:p w14:paraId="15110C82" w14:textId="78228AD1" w:rsidR="00400729" w:rsidRPr="00F9232D" w:rsidRDefault="00D45613"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F9232D">
        <w:rPr>
          <w:rFonts w:ascii="Times New Roman" w:eastAsiaTheme="majorEastAsia" w:hAnsi="Times New Roman" w:cs="Times New Roman"/>
        </w:rPr>
        <w:t>,</w:t>
      </w:r>
      <w:r w:rsidR="00400729" w:rsidRPr="00F9232D">
        <w:rPr>
          <w:rFonts w:ascii="Times New Roman" w:eastAsiaTheme="majorEastAsia" w:hAnsi="Times New Roman" w:cs="Times New Roman"/>
        </w:rPr>
        <w:tab/>
      </w:r>
      <w:r w:rsidR="00400729"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303F23" w:rsidRPr="00F9232D">
        <w:rPr>
          <w:rFonts w:ascii="Times New Roman" w:eastAsiaTheme="majorEastAsia" w:hAnsi="Times New Roman" w:cs="Times New Roman"/>
        </w:rPr>
        <w:tab/>
      </w:r>
      <w:r w:rsidR="00400729" w:rsidRPr="00F9232D">
        <w:rPr>
          <w:rFonts w:ascii="Times New Roman" w:eastAsiaTheme="majorEastAsia" w:hAnsi="Times New Roman" w:cs="Times New Roman"/>
        </w:rPr>
        <w:t>(</w:t>
      </w:r>
      <w:r w:rsidR="00400729" w:rsidRPr="00F9232D">
        <w:rPr>
          <w:rFonts w:ascii="Times New Roman" w:eastAsiaTheme="majorEastAsia" w:hAnsi="Times New Roman" w:cs="Times New Roman"/>
          <w:i/>
          <w:iCs/>
        </w:rPr>
        <w:t xml:space="preserve">eq. </w:t>
      </w:r>
      <w:r w:rsidR="00786EC2" w:rsidRPr="00F9232D">
        <w:rPr>
          <w:rFonts w:ascii="Times New Roman" w:eastAsiaTheme="majorEastAsia" w:hAnsi="Times New Roman" w:cs="Times New Roman"/>
          <w:i/>
          <w:iCs/>
        </w:rPr>
        <w:t>2</w:t>
      </w:r>
      <w:r w:rsidR="00400729" w:rsidRPr="00F9232D">
        <w:rPr>
          <w:rFonts w:ascii="Times New Roman" w:eastAsiaTheme="majorEastAsia" w:hAnsi="Times New Roman" w:cs="Times New Roman"/>
        </w:rPr>
        <w:t>)</w:t>
      </w:r>
    </w:p>
    <w:p w14:paraId="20CDA02B" w14:textId="77777777" w:rsidR="00042B80" w:rsidRPr="00F9232D" w:rsidRDefault="00A63106" w:rsidP="00786EC2">
      <w:pPr>
        <w:rPr>
          <w:rFonts w:ascii="Times New Roman" w:eastAsiaTheme="majorEastAsia" w:hAnsi="Times New Roman" w:cs="Times New Roman"/>
        </w:rPr>
      </w:pPr>
      <w:r w:rsidRPr="00F9232D">
        <w:rPr>
          <w:rFonts w:ascii="Times New Roman" w:eastAsiaTheme="majorEastAsia" w:hAnsi="Times New Roman" w:cs="Times New Roman"/>
        </w:rPr>
        <w:t>No random slope was used, and</w:t>
      </w:r>
      <w:r w:rsidR="00E874DD"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p</w:t>
      </w:r>
      <w:r w:rsidR="00786EC2" w:rsidRPr="00F9232D">
        <w:rPr>
          <w:rFonts w:ascii="Times New Roman" w:eastAsiaTheme="majorEastAsia" w:hAnsi="Times New Roman" w:cs="Times New Roman"/>
        </w:rPr>
        <w:t xml:space="preserve">articipants </w:t>
      </w:r>
      <w:r w:rsidR="00E874DD" w:rsidRPr="00F9232D">
        <w:rPr>
          <w:rFonts w:ascii="Times New Roman" w:eastAsiaTheme="majorEastAsia" w:hAnsi="Times New Roman" w:cs="Times New Roman"/>
        </w:rPr>
        <w:t xml:space="preserve">were </w:t>
      </w:r>
      <w:r w:rsidR="003B7639" w:rsidRPr="00F9232D">
        <w:rPr>
          <w:rFonts w:ascii="Times New Roman" w:eastAsiaTheme="majorEastAsia" w:hAnsi="Times New Roman" w:cs="Times New Roman"/>
        </w:rPr>
        <w:t xml:space="preserve">incorporated as </w:t>
      </w:r>
      <w:r w:rsidRPr="00F9232D">
        <w:rPr>
          <w:rFonts w:ascii="Times New Roman" w:eastAsiaTheme="majorEastAsia" w:hAnsi="Times New Roman" w:cs="Times New Roman"/>
        </w:rPr>
        <w:t>random intercept.</w:t>
      </w:r>
      <w:r w:rsidR="00BA7FC0" w:rsidRPr="00F9232D">
        <w:rPr>
          <w:rFonts w:ascii="Times New Roman" w:eastAsiaTheme="majorEastAsia" w:hAnsi="Times New Roman" w:cs="Times New Roman"/>
        </w:rPr>
        <w:t xml:space="preserve"> </w:t>
      </w:r>
    </w:p>
    <w:p w14:paraId="43AD527B" w14:textId="3F1E458F" w:rsidR="00042B80" w:rsidRPr="00F9232D" w:rsidRDefault="00142AC8" w:rsidP="00C95D4A">
      <w:pPr>
        <w:ind w:firstLine="720"/>
        <w:rPr>
          <w:rFonts w:ascii="Times New Roman" w:eastAsiaTheme="majorEastAsia" w:hAnsi="Times New Roman" w:cs="Times New Roman"/>
        </w:rPr>
      </w:pPr>
      <w:r w:rsidRPr="00F9232D">
        <w:rPr>
          <w:rFonts w:ascii="Times New Roman" w:eastAsiaTheme="majorEastAsia" w:hAnsi="Times New Roman" w:cs="Times New Roman"/>
        </w:rPr>
        <w:t>We also tested within-</w:t>
      </w:r>
      <w:r w:rsidR="00BA7FC0" w:rsidRPr="00F9232D">
        <w:rPr>
          <w:rFonts w:ascii="Times New Roman" w:eastAsiaTheme="majorEastAsia" w:hAnsi="Times New Roman" w:cs="Times New Roman"/>
        </w:rPr>
        <w:t xml:space="preserve">category interference </w:t>
      </w:r>
      <w:r w:rsidRPr="00F9232D">
        <w:rPr>
          <w:rFonts w:ascii="Times New Roman" w:eastAsiaTheme="majorEastAsia" w:hAnsi="Times New Roman" w:cs="Times New Roman"/>
        </w:rPr>
        <w:t xml:space="preserve">in the Partial Reversal task in </w:t>
      </w:r>
      <w:r w:rsidR="00042B80" w:rsidRPr="00F9232D">
        <w:rPr>
          <w:rFonts w:ascii="Times New Roman" w:eastAsiaTheme="majorEastAsia" w:hAnsi="Times New Roman" w:cs="Times New Roman"/>
        </w:rPr>
        <w:t>three</w:t>
      </w:r>
      <w:r w:rsidRPr="00F9232D">
        <w:rPr>
          <w:rFonts w:ascii="Times New Roman" w:eastAsiaTheme="majorEastAsia" w:hAnsi="Times New Roman" w:cs="Times New Roman"/>
        </w:rPr>
        <w:t xml:space="preserve"> </w:t>
      </w:r>
      <w:r w:rsidR="00042B80" w:rsidRPr="00F9232D">
        <w:rPr>
          <w:rFonts w:ascii="Times New Roman" w:eastAsiaTheme="majorEastAsia" w:hAnsi="Times New Roman" w:cs="Times New Roman"/>
        </w:rPr>
        <w:t>step</w:t>
      </w:r>
      <w:r w:rsidRPr="00F9232D">
        <w:rPr>
          <w:rFonts w:ascii="Times New Roman" w:eastAsiaTheme="majorEastAsia" w:hAnsi="Times New Roman" w:cs="Times New Roman"/>
        </w:rPr>
        <w:t>s</w:t>
      </w:r>
      <w:r w:rsidR="00042B80" w:rsidRPr="00F9232D">
        <w:rPr>
          <w:rFonts w:ascii="Times New Roman" w:eastAsiaTheme="majorEastAsia" w:hAnsi="Times New Roman" w:cs="Times New Roman"/>
        </w:rPr>
        <w:t>. First</w:t>
      </w:r>
      <w:r w:rsidR="009A0737" w:rsidRPr="00F9232D">
        <w:rPr>
          <w:rFonts w:ascii="Times New Roman" w:eastAsiaTheme="majorEastAsia" w:hAnsi="Times New Roman" w:cs="Times New Roman"/>
        </w:rPr>
        <w:t xml:space="preserve"> step</w:t>
      </w:r>
      <w:r w:rsidR="00042B80" w:rsidRPr="00F9232D">
        <w:rPr>
          <w:rFonts w:ascii="Times New Roman" w:eastAsiaTheme="majorEastAsia" w:hAnsi="Times New Roman" w:cs="Times New Roman"/>
        </w:rPr>
        <w:t>, we tested whether the</w:t>
      </w:r>
      <w:r w:rsidR="00C95D4A" w:rsidRPr="00F9232D">
        <w:rPr>
          <w:rFonts w:ascii="Times New Roman" w:eastAsiaTheme="majorEastAsia" w:hAnsi="Times New Roman" w:cs="Times New Roman"/>
        </w:rPr>
        <w:t xml:space="preserve"> probability of correct for the Partial-nonreversed exemplars was reduced between the first block after and last block. We tested this with the next model:</w:t>
      </w:r>
    </w:p>
    <w:p w14:paraId="1CA3F841" w14:textId="603467C3" w:rsidR="00C95D4A" w:rsidRPr="00F9232D" w:rsidRDefault="00D45613"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F9232D">
        <w:rPr>
          <w:rFonts w:ascii="Times New Roman" w:eastAsiaTheme="majorEastAsia" w:hAnsi="Times New Roman" w:cs="Times New Roman"/>
        </w:rPr>
        <w:t>,</w:t>
      </w:r>
      <w:r w:rsidR="00C95D4A"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ab/>
      </w:r>
      <w:r w:rsidR="00303F23"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w:t>
      </w:r>
      <w:r w:rsidR="00C95D4A" w:rsidRPr="00F9232D">
        <w:rPr>
          <w:rFonts w:ascii="Times New Roman" w:eastAsiaTheme="majorEastAsia" w:hAnsi="Times New Roman" w:cs="Times New Roman"/>
          <w:i/>
          <w:iCs/>
        </w:rPr>
        <w:t>eq. 3</w:t>
      </w:r>
      <w:r w:rsidR="00C95D4A" w:rsidRPr="00F9232D">
        <w:rPr>
          <w:rFonts w:ascii="Times New Roman" w:eastAsiaTheme="majorEastAsia" w:hAnsi="Times New Roman" w:cs="Times New Roman"/>
        </w:rPr>
        <w:t>)</w:t>
      </w:r>
    </w:p>
    <w:p w14:paraId="122B30BF" w14:textId="45D48810" w:rsidR="00777D37" w:rsidRPr="00F9232D" w:rsidRDefault="00777D37" w:rsidP="00777D37">
      <w:pPr>
        <w:rPr>
          <w:rFonts w:ascii="Times New Roman" w:eastAsiaTheme="majorEastAsia" w:hAnsi="Times New Roman" w:cs="Times New Roman"/>
        </w:rPr>
      </w:pPr>
      <w:r w:rsidRPr="00F9232D">
        <w:rPr>
          <w:rFonts w:ascii="Times New Roman" w:eastAsiaTheme="majorEastAsia" w:hAnsi="Times New Roman" w:cs="Times New Roman"/>
        </w:rPr>
        <w:t>The model used participant as random intercept</w:t>
      </w:r>
      <w:r w:rsidR="004D320C" w:rsidRPr="00F9232D">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sidRPr="00F9232D">
        <w:rPr>
          <w:rFonts w:ascii="Times New Roman" w:eastAsiaTheme="majorEastAsia" w:hAnsi="Times New Roman" w:cs="Times New Roman"/>
        </w:rPr>
        <w:t xml:space="preserve"> is a dummy variable that encodes the first block after reversal as 1 and the last block before reversal as 0.</w:t>
      </w:r>
      <w:r w:rsidRPr="00F9232D">
        <w:rPr>
          <w:rFonts w:ascii="Times New Roman" w:eastAsiaTheme="majorEastAsia" w:hAnsi="Times New Roman" w:cs="Times New Roman"/>
        </w:rPr>
        <w:t xml:space="preserve"> Second</w:t>
      </w:r>
      <w:r w:rsidR="009A0737" w:rsidRPr="00F9232D">
        <w:rPr>
          <w:rFonts w:ascii="Times New Roman" w:eastAsiaTheme="majorEastAsia" w:hAnsi="Times New Roman" w:cs="Times New Roman"/>
        </w:rPr>
        <w:t xml:space="preserve"> step</w:t>
      </w:r>
      <w:r w:rsidRPr="00F9232D">
        <w:rPr>
          <w:rFonts w:ascii="Times New Roman" w:eastAsiaTheme="majorEastAsia" w:hAnsi="Times New Roman" w:cs="Times New Roman"/>
        </w:rPr>
        <w:t xml:space="preserve">, we </w:t>
      </w:r>
      <w:r w:rsidR="00BA7FC0" w:rsidRPr="00F9232D">
        <w:rPr>
          <w:rFonts w:ascii="Times New Roman" w:eastAsiaTheme="majorEastAsia" w:hAnsi="Times New Roman" w:cs="Times New Roman"/>
        </w:rPr>
        <w:t xml:space="preserve">used a LogMM </w:t>
      </w:r>
      <w:proofErr w:type="gramStart"/>
      <w:r w:rsidR="002859BB" w:rsidRPr="00F9232D">
        <w:rPr>
          <w:rFonts w:ascii="Times New Roman" w:eastAsiaTheme="majorEastAsia" w:hAnsi="Times New Roman" w:cs="Times New Roman"/>
        </w:rPr>
        <w:t>similar to</w:t>
      </w:r>
      <w:proofErr w:type="gramEnd"/>
      <w:r w:rsidR="002859BB" w:rsidRPr="00F9232D">
        <w:rPr>
          <w:rFonts w:ascii="Times New Roman" w:eastAsiaTheme="majorEastAsia" w:hAnsi="Times New Roman" w:cs="Times New Roman"/>
        </w:rPr>
        <w:t xml:space="preserve"> </w:t>
      </w:r>
      <w:r w:rsidR="002859BB" w:rsidRPr="00F9232D">
        <w:rPr>
          <w:rFonts w:ascii="Times New Roman" w:eastAsiaTheme="majorEastAsia" w:hAnsi="Times New Roman" w:cs="Times New Roman"/>
          <w:i/>
          <w:iCs/>
        </w:rPr>
        <w:t>eq. 1</w:t>
      </w:r>
      <w:r w:rsidR="00042B80" w:rsidRPr="00F9232D">
        <w:rPr>
          <w:rFonts w:ascii="Times New Roman" w:eastAsiaTheme="majorEastAsia" w:hAnsi="Times New Roman" w:cs="Times New Roman"/>
        </w:rPr>
        <w:t>, but only</w:t>
      </w:r>
      <w:r w:rsidR="00532894" w:rsidRPr="00F9232D">
        <w:rPr>
          <w:rFonts w:ascii="Times New Roman" w:eastAsiaTheme="majorEastAsia" w:hAnsi="Times New Roman" w:cs="Times New Roman"/>
        </w:rPr>
        <w:t xml:space="preserve"> with the Partial reversal conditions (</w:t>
      </w:r>
      <w:r w:rsidR="003F4BBD" w:rsidRPr="00F9232D">
        <w:rPr>
          <w:rFonts w:ascii="Times New Roman" w:eastAsiaTheme="majorEastAsia" w:hAnsi="Times New Roman" w:cs="Times New Roman"/>
        </w:rPr>
        <w:t xml:space="preserve">reversed and nonreversed), and </w:t>
      </w:r>
      <w:r w:rsidR="00042B80" w:rsidRPr="00F9232D">
        <w:rPr>
          <w:rFonts w:ascii="Times New Roman" w:eastAsiaTheme="majorEastAsia" w:hAnsi="Times New Roman" w:cs="Times New Roman"/>
        </w:rPr>
        <w:t>with the first</w:t>
      </w:r>
      <w:r w:rsidRPr="00F9232D">
        <w:rPr>
          <w:rFonts w:ascii="Times New Roman" w:eastAsiaTheme="majorEastAsia" w:hAnsi="Times New Roman" w:cs="Times New Roman"/>
        </w:rPr>
        <w:t xml:space="preserve"> two blocks of Phase 2, hence after reversal. </w:t>
      </w:r>
      <w:r w:rsidR="003F4BBD" w:rsidRPr="00F9232D">
        <w:rPr>
          <w:rFonts w:ascii="Times New Roman" w:eastAsiaTheme="majorEastAsia" w:hAnsi="Times New Roman" w:cs="Times New Roman"/>
        </w:rPr>
        <w:t xml:space="preserve">We explore the significant interaction </w:t>
      </w:r>
      <w:r w:rsidR="009A0737" w:rsidRPr="00F9232D">
        <w:rPr>
          <w:rFonts w:ascii="Times New Roman" w:eastAsiaTheme="majorEastAsia" w:hAnsi="Times New Roman" w:cs="Times New Roman"/>
        </w:rPr>
        <w:t xml:space="preserve">by comparing the conditions for each block. Third, </w:t>
      </w:r>
      <w:r w:rsidR="00FA274D" w:rsidRPr="00F9232D">
        <w:rPr>
          <w:rFonts w:ascii="Times New Roman" w:eastAsiaTheme="majorEastAsia" w:hAnsi="Times New Roman" w:cs="Times New Roman"/>
        </w:rPr>
        <w:t xml:space="preserve">like </w:t>
      </w:r>
      <w:r w:rsidR="009A0737" w:rsidRPr="00F9232D">
        <w:rPr>
          <w:rFonts w:ascii="Times New Roman" w:eastAsiaTheme="majorEastAsia" w:hAnsi="Times New Roman" w:cs="Times New Roman"/>
        </w:rPr>
        <w:t>the previous step, we ran a L</w:t>
      </w:r>
      <w:r w:rsidR="00CC591C" w:rsidRPr="00F9232D">
        <w:rPr>
          <w:rFonts w:ascii="Times New Roman" w:eastAsiaTheme="majorEastAsia" w:hAnsi="Times New Roman" w:cs="Times New Roman"/>
        </w:rPr>
        <w:t xml:space="preserve">ogMM </w:t>
      </w:r>
      <w:r w:rsidR="00FA274D" w:rsidRPr="00F9232D">
        <w:rPr>
          <w:rFonts w:ascii="Times New Roman" w:eastAsiaTheme="majorEastAsia" w:hAnsi="Times New Roman" w:cs="Times New Roman"/>
        </w:rPr>
        <w:t>but</w:t>
      </w:r>
      <w:r w:rsidR="00FA274D" w:rsidRPr="00F9232D">
        <w:rPr>
          <w:rFonts w:ascii="Times New Roman" w:eastAsiaTheme="majorEastAsia" w:hAnsi="Times New Roman" w:cs="Times New Roman"/>
          <w:i/>
          <w:iCs/>
        </w:rPr>
        <w:t xml:space="preserve"> </w:t>
      </w:r>
      <w:r w:rsidR="00FA274D" w:rsidRPr="00F9232D">
        <w:rPr>
          <w:rFonts w:ascii="Times New Roman" w:eastAsiaTheme="majorEastAsia" w:hAnsi="Times New Roman" w:cs="Times New Roman"/>
        </w:rPr>
        <w:t xml:space="preserve">only used the </w:t>
      </w:r>
      <w:r w:rsidR="00315311" w:rsidRPr="00F9232D">
        <w:rPr>
          <w:rFonts w:ascii="Times New Roman" w:eastAsiaTheme="majorEastAsia" w:hAnsi="Times New Roman" w:cs="Times New Roman"/>
        </w:rPr>
        <w:t>Total-rever</w:t>
      </w:r>
      <w:r w:rsidR="00AA64C1" w:rsidRPr="00F9232D">
        <w:rPr>
          <w:rFonts w:ascii="Times New Roman" w:eastAsiaTheme="majorEastAsia" w:hAnsi="Times New Roman" w:cs="Times New Roman"/>
        </w:rPr>
        <w:t>s</w:t>
      </w:r>
      <w:r w:rsidR="00315311" w:rsidRPr="00F9232D">
        <w:rPr>
          <w:rFonts w:ascii="Times New Roman" w:eastAsiaTheme="majorEastAsia" w:hAnsi="Times New Roman" w:cs="Times New Roman"/>
        </w:rPr>
        <w:t xml:space="preserve">ed and the Partial-nonreversed conditions, we explored interactions by testing </w:t>
      </w:r>
      <w:r w:rsidR="00DA49EC" w:rsidRPr="00F9232D">
        <w:rPr>
          <w:rFonts w:ascii="Times New Roman" w:eastAsiaTheme="majorEastAsia" w:hAnsi="Times New Roman" w:cs="Times New Roman"/>
        </w:rPr>
        <w:t xml:space="preserve">individual </w:t>
      </w:r>
      <w:r w:rsidR="00315311" w:rsidRPr="00F9232D">
        <w:rPr>
          <w:rFonts w:ascii="Times New Roman" w:eastAsiaTheme="majorEastAsia" w:hAnsi="Times New Roman" w:cs="Times New Roman"/>
        </w:rPr>
        <w:t>blocks</w:t>
      </w:r>
      <w:r w:rsidR="00DA49EC" w:rsidRPr="00F9232D">
        <w:rPr>
          <w:rFonts w:ascii="Times New Roman" w:eastAsiaTheme="majorEastAsia" w:hAnsi="Times New Roman" w:cs="Times New Roman"/>
        </w:rPr>
        <w:t>.</w:t>
      </w:r>
    </w:p>
    <w:p w14:paraId="698E96E7" w14:textId="0F348361" w:rsidR="00786EC2" w:rsidRPr="00F9232D" w:rsidRDefault="00A96593" w:rsidP="00DA49EC">
      <w:pPr>
        <w:ind w:firstLine="720"/>
        <w:rPr>
          <w:rFonts w:ascii="Times New Roman" w:eastAsiaTheme="majorEastAsia" w:hAnsi="Times New Roman" w:cs="Times New Roman"/>
        </w:rPr>
      </w:pPr>
      <w:r w:rsidRPr="00F9232D">
        <w:rPr>
          <w:rFonts w:ascii="Times New Roman" w:eastAsiaTheme="majorEastAsia" w:hAnsi="Times New Roman" w:cs="Times New Roman"/>
        </w:rPr>
        <w:t>Lastly</w:t>
      </w:r>
      <w:r w:rsidR="00A63106"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we</w:t>
      </w:r>
      <w:r w:rsidR="00F46A41" w:rsidRPr="00F9232D">
        <w:rPr>
          <w:rFonts w:ascii="Times New Roman" w:eastAsiaTheme="majorEastAsia" w:hAnsi="Times New Roman" w:cs="Times New Roman"/>
        </w:rPr>
        <w:t xml:space="preserve"> also collected</w:t>
      </w:r>
      <w:r w:rsidRPr="00F9232D">
        <w:rPr>
          <w:rFonts w:ascii="Times New Roman" w:eastAsiaTheme="majorEastAsia" w:hAnsi="Times New Roman" w:cs="Times New Roman"/>
        </w:rPr>
        <w:t xml:space="preserve"> </w:t>
      </w:r>
      <w:r w:rsidR="002C4FD6" w:rsidRPr="00F9232D">
        <w:rPr>
          <w:rFonts w:ascii="Times New Roman" w:eastAsiaTheme="majorEastAsia" w:hAnsi="Times New Roman" w:cs="Times New Roman"/>
        </w:rPr>
        <w:t>R</w:t>
      </w:r>
      <w:r w:rsidR="00A63106" w:rsidRPr="00F9232D">
        <w:rPr>
          <w:rFonts w:ascii="Times New Roman" w:eastAsiaTheme="majorEastAsia" w:hAnsi="Times New Roman" w:cs="Times New Roman"/>
        </w:rPr>
        <w:t xml:space="preserve">eaction </w:t>
      </w:r>
      <w:r w:rsidR="002C4FD6" w:rsidRPr="00F9232D">
        <w:rPr>
          <w:rFonts w:ascii="Times New Roman" w:eastAsiaTheme="majorEastAsia" w:hAnsi="Times New Roman" w:cs="Times New Roman"/>
        </w:rPr>
        <w:t>T</w:t>
      </w:r>
      <w:r w:rsidR="00A63106" w:rsidRPr="00F9232D">
        <w:rPr>
          <w:rFonts w:ascii="Times New Roman" w:eastAsiaTheme="majorEastAsia" w:hAnsi="Times New Roman" w:cs="Times New Roman"/>
        </w:rPr>
        <w:t>ime</w:t>
      </w:r>
      <w:r w:rsidR="002C4FD6" w:rsidRPr="00F9232D">
        <w:rPr>
          <w:rFonts w:ascii="Times New Roman" w:eastAsiaTheme="majorEastAsia" w:hAnsi="Times New Roman" w:cs="Times New Roman"/>
        </w:rPr>
        <w:t xml:space="preserve"> (RT</w:t>
      </w:r>
      <w:r w:rsidR="00061B70" w:rsidRPr="00F9232D">
        <w:rPr>
          <w:rFonts w:ascii="Times New Roman" w:eastAsiaTheme="majorEastAsia" w:hAnsi="Times New Roman" w:cs="Times New Roman"/>
        </w:rPr>
        <w:t>)</w:t>
      </w:r>
      <w:r w:rsidR="00F46A41" w:rsidRPr="00F9232D">
        <w:rPr>
          <w:rFonts w:ascii="Times New Roman" w:eastAsiaTheme="majorEastAsia" w:hAnsi="Times New Roman" w:cs="Times New Roman"/>
        </w:rPr>
        <w:t xml:space="preserve"> data</w:t>
      </w:r>
      <w:r w:rsidR="002B6B20" w:rsidRPr="00F9232D">
        <w:rPr>
          <w:rFonts w:ascii="Times New Roman" w:eastAsiaTheme="majorEastAsia" w:hAnsi="Times New Roman" w:cs="Times New Roman"/>
        </w:rPr>
        <w:t xml:space="preserve"> (measured from the time of exemplar presentation to the classification response)</w:t>
      </w:r>
      <w:r w:rsidR="00F46A41" w:rsidRPr="00F9232D">
        <w:rPr>
          <w:rFonts w:ascii="Times New Roman" w:eastAsiaTheme="majorEastAsia" w:hAnsi="Times New Roman" w:cs="Times New Roman"/>
        </w:rPr>
        <w:t xml:space="preserve"> and modeled it</w:t>
      </w:r>
      <w:r w:rsidR="00061B70" w:rsidRPr="00F9232D">
        <w:rPr>
          <w:rFonts w:ascii="Times New Roman" w:eastAsiaTheme="majorEastAsia" w:hAnsi="Times New Roman" w:cs="Times New Roman"/>
        </w:rPr>
        <w:t xml:space="preserve"> with </w:t>
      </w:r>
      <w:r w:rsidR="00A63106" w:rsidRPr="00F9232D">
        <w:rPr>
          <w:rFonts w:ascii="Times New Roman" w:eastAsiaTheme="majorEastAsia" w:hAnsi="Times New Roman" w:cs="Times New Roman"/>
        </w:rPr>
        <w:t>a</w:t>
      </w:r>
      <w:r w:rsidR="006E2B25" w:rsidRPr="00F9232D">
        <w:rPr>
          <w:rFonts w:ascii="Times New Roman" w:eastAsiaTheme="majorEastAsia" w:hAnsi="Times New Roman" w:cs="Times New Roman"/>
        </w:rPr>
        <w:t xml:space="preserve"> Linear Mixed Model (LMM)</w:t>
      </w:r>
      <w:r w:rsidR="002C4FD6" w:rsidRPr="00F9232D">
        <w:rPr>
          <w:rFonts w:ascii="Times New Roman" w:eastAsiaTheme="majorEastAsia" w:hAnsi="Times New Roman" w:cs="Times New Roman"/>
        </w:rPr>
        <w:t xml:space="preserve">, equivalent to </w:t>
      </w:r>
      <w:r w:rsidR="002C4FD6" w:rsidRPr="00F9232D">
        <w:rPr>
          <w:rFonts w:ascii="Times New Roman" w:eastAsiaTheme="majorEastAsia" w:hAnsi="Times New Roman" w:cs="Times New Roman"/>
          <w:i/>
          <w:iCs/>
        </w:rPr>
        <w:t>eq. 1</w:t>
      </w:r>
      <w:r w:rsidR="00061B70" w:rsidRPr="00F9232D">
        <w:rPr>
          <w:rFonts w:ascii="Times New Roman" w:eastAsiaTheme="majorEastAsia" w:hAnsi="Times New Roman" w:cs="Times New Roman"/>
        </w:rPr>
        <w:t>. Although the model residuals from the raw data were not normally distributed, nor with log nor root</w:t>
      </w:r>
      <w:r w:rsidR="00155D6D" w:rsidRPr="00F9232D">
        <w:rPr>
          <w:rFonts w:ascii="Times New Roman" w:eastAsiaTheme="majorEastAsia" w:hAnsi="Times New Roman" w:cs="Times New Roman"/>
        </w:rPr>
        <w:t>-square</w:t>
      </w:r>
      <w:r w:rsidR="00061B70" w:rsidRPr="00F9232D">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sidRPr="00F9232D">
        <w:rPr>
          <w:rFonts w:ascii="Times New Roman" w:eastAsiaTheme="majorEastAsia" w:hAnsi="Times New Roman" w:cs="Times New Roman"/>
        </w:rPr>
        <w:t xml:space="preserve"> and root</w:t>
      </w:r>
      <w:r w:rsidR="00A00378" w:rsidRPr="00F9232D">
        <w:rPr>
          <w:rFonts w:ascii="Times New Roman" w:eastAsiaTheme="majorEastAsia" w:hAnsi="Times New Roman" w:cs="Times New Roman"/>
        </w:rPr>
        <w:t>-</w:t>
      </w:r>
      <w:r w:rsidR="00206D5F" w:rsidRPr="00F9232D">
        <w:rPr>
          <w:rFonts w:ascii="Times New Roman" w:eastAsiaTheme="majorEastAsia" w:hAnsi="Times New Roman" w:cs="Times New Roman"/>
        </w:rPr>
        <w:t>square</w:t>
      </w:r>
      <w:r w:rsidR="00061B70" w:rsidRPr="00F9232D">
        <w:rPr>
          <w:rFonts w:ascii="Times New Roman" w:eastAsiaTheme="majorEastAsia" w:hAnsi="Times New Roman" w:cs="Times New Roman"/>
        </w:rPr>
        <w:t xml:space="preserve">, see </w:t>
      </w:r>
      <w:r w:rsidR="00061B70" w:rsidRPr="00F9232D">
        <w:rPr>
          <w:rFonts w:ascii="Times New Roman" w:eastAsiaTheme="majorEastAsia" w:hAnsi="Times New Roman" w:cs="Times New Roman"/>
          <w:b/>
          <w:bCs/>
        </w:rPr>
        <w:t xml:space="preserve">Supplementary </w:t>
      </w:r>
      <w:r w:rsidR="00647EF8" w:rsidRPr="00F9232D">
        <w:rPr>
          <w:rFonts w:ascii="Times New Roman" w:eastAsiaTheme="majorEastAsia" w:hAnsi="Times New Roman" w:cs="Times New Roman"/>
          <w:b/>
          <w:bCs/>
        </w:rPr>
        <w:t>Information</w:t>
      </w:r>
      <w:r w:rsidR="008745C5" w:rsidRPr="00F9232D">
        <w:rPr>
          <w:rFonts w:ascii="Times New Roman" w:eastAsiaTheme="majorEastAsia" w:hAnsi="Times New Roman" w:cs="Times New Roman"/>
        </w:rPr>
        <w:t xml:space="preserve">. </w:t>
      </w:r>
      <w:r w:rsidR="00061B70" w:rsidRPr="00F9232D">
        <w:rPr>
          <w:rFonts w:ascii="Times New Roman" w:eastAsiaTheme="majorEastAsia" w:hAnsi="Times New Roman" w:cs="Times New Roman"/>
        </w:rPr>
        <w:t>The model had the following form:</w:t>
      </w:r>
    </w:p>
    <w:p w14:paraId="158063C2" w14:textId="32DFA2F6" w:rsidR="002C4FD6" w:rsidRPr="00F9232D"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F9232D">
        <w:rPr>
          <w:rFonts w:ascii="Times New Roman" w:eastAsiaTheme="majorEastAsia" w:hAnsi="Times New Roman" w:cs="Times New Roman"/>
        </w:rPr>
        <w:t>,</w:t>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t>(</w:t>
      </w:r>
      <w:r w:rsidR="002C4FD6" w:rsidRPr="00F9232D">
        <w:rPr>
          <w:rFonts w:ascii="Times New Roman" w:eastAsiaTheme="majorEastAsia" w:hAnsi="Times New Roman" w:cs="Times New Roman"/>
          <w:i/>
          <w:iCs/>
        </w:rPr>
        <w:t xml:space="preserve">eq. </w:t>
      </w:r>
      <w:r w:rsidR="00C95D4A" w:rsidRPr="00F9232D">
        <w:rPr>
          <w:rFonts w:ascii="Times New Roman" w:eastAsiaTheme="majorEastAsia" w:hAnsi="Times New Roman" w:cs="Times New Roman"/>
          <w:i/>
          <w:iCs/>
        </w:rPr>
        <w:t>4</w:t>
      </w:r>
      <w:r w:rsidR="002C4FD6" w:rsidRPr="00F9232D">
        <w:rPr>
          <w:rFonts w:ascii="Times New Roman" w:eastAsiaTheme="majorEastAsia" w:hAnsi="Times New Roman" w:cs="Times New Roman"/>
        </w:rPr>
        <w:t>)</w:t>
      </w:r>
    </w:p>
    <w:p w14:paraId="6B39A052" w14:textId="2FE9FB4C" w:rsidR="007B79A9" w:rsidRPr="00F9232D" w:rsidRDefault="00F46A41">
      <w:pPr>
        <w:rPr>
          <w:rFonts w:ascii="Times New Roman" w:eastAsiaTheme="majorEastAsia" w:hAnsi="Times New Roman" w:cs="Times New Roman"/>
        </w:rPr>
      </w:pPr>
      <w:r w:rsidRPr="00F9232D">
        <w:rPr>
          <w:rFonts w:ascii="Times New Roman" w:eastAsiaTheme="majorEastAsia" w:hAnsi="Times New Roman" w:cs="Times New Roman"/>
        </w:rPr>
        <w:t>with the s</w:t>
      </w:r>
      <w:r w:rsidR="002C4FD6" w:rsidRPr="00F9232D">
        <w:rPr>
          <w:rFonts w:ascii="Times New Roman" w:eastAsiaTheme="majorEastAsia" w:hAnsi="Times New Roman" w:cs="Times New Roman"/>
        </w:rPr>
        <w:t xml:space="preserve">ame random structure as </w:t>
      </w:r>
      <w:r w:rsidR="002C4FD6" w:rsidRPr="00F9232D">
        <w:rPr>
          <w:rFonts w:ascii="Times New Roman" w:eastAsiaTheme="majorEastAsia" w:hAnsi="Times New Roman" w:cs="Times New Roman"/>
          <w:i/>
          <w:iCs/>
        </w:rPr>
        <w:t>eq. 1</w:t>
      </w:r>
      <w:r w:rsidR="002C4FD6" w:rsidRPr="00F9232D">
        <w:rPr>
          <w:rFonts w:ascii="Times New Roman" w:eastAsiaTheme="majorEastAsia" w:hAnsi="Times New Roman" w:cs="Times New Roman"/>
        </w:rPr>
        <w:t xml:space="preserve">. </w:t>
      </w:r>
      <w:r w:rsidR="00102ADC" w:rsidRPr="00F9232D">
        <w:rPr>
          <w:rFonts w:ascii="Times New Roman" w:eastAsiaTheme="majorEastAsia" w:hAnsi="Times New Roman" w:cs="Times New Roman"/>
        </w:rPr>
        <w:t xml:space="preserve">The </w:t>
      </w:r>
      <w:r w:rsidR="00303F23" w:rsidRPr="00F9232D">
        <w:rPr>
          <w:rFonts w:ascii="Times New Roman" w:eastAsiaTheme="majorEastAsia" w:hAnsi="Times New Roman" w:cs="Times New Roman"/>
        </w:rPr>
        <w:t xml:space="preserve">Type I error, or </w:t>
      </w:r>
      <w:r w:rsidR="00102ADC" w:rsidRPr="00F9232D">
        <w:rPr>
          <w:rFonts w:ascii="Times New Roman" w:eastAsiaTheme="majorEastAsia" w:hAnsi="Times New Roman" w:cs="Times New Roman"/>
        </w:rPr>
        <w:t xml:space="preserve">significance </w:t>
      </w:r>
      <w:r w:rsidR="00303F23" w:rsidRPr="00F9232D">
        <w:rPr>
          <w:rFonts w:ascii="Times New Roman" w:eastAsiaTheme="majorEastAsia" w:hAnsi="Times New Roman" w:cs="Times New Roman"/>
        </w:rPr>
        <w:t xml:space="preserve">threshold, </w:t>
      </w:r>
      <w:r w:rsidR="00102ADC" w:rsidRPr="00F9232D">
        <w:rPr>
          <w:rFonts w:ascii="Times New Roman" w:eastAsiaTheme="majorEastAsia" w:hAnsi="Times New Roman" w:cs="Times New Roman"/>
        </w:rPr>
        <w:t>alpha</w:t>
      </w:r>
      <w:r w:rsidR="00303F23" w:rsidRPr="00F9232D">
        <w:rPr>
          <w:rFonts w:ascii="Times New Roman" w:eastAsiaTheme="majorEastAsia" w:hAnsi="Times New Roman" w:cs="Times New Roman"/>
        </w:rPr>
        <w:t>,</w:t>
      </w:r>
      <w:r w:rsidR="00102ADC" w:rsidRPr="00F9232D">
        <w:rPr>
          <w:rFonts w:ascii="Times New Roman" w:eastAsiaTheme="majorEastAsia" w:hAnsi="Times New Roman" w:cs="Times New Roman"/>
        </w:rPr>
        <w:t xml:space="preserve"> for </w:t>
      </w:r>
      <w:r w:rsidR="00303F23" w:rsidRPr="00F9232D">
        <w:rPr>
          <w:rFonts w:ascii="Times New Roman" w:eastAsiaTheme="majorEastAsia" w:hAnsi="Times New Roman" w:cs="Times New Roman"/>
        </w:rPr>
        <w:t xml:space="preserve">the </w:t>
      </w:r>
      <w:r w:rsidR="00102ADC" w:rsidRPr="00F9232D">
        <w:rPr>
          <w:rFonts w:ascii="Times New Roman" w:eastAsiaTheme="majorEastAsia" w:hAnsi="Times New Roman" w:cs="Times New Roman"/>
        </w:rPr>
        <w:t xml:space="preserve">models’ parameters </w:t>
      </w:r>
      <w:r w:rsidR="00303F23" w:rsidRPr="00F9232D">
        <w:rPr>
          <w:rFonts w:ascii="Times New Roman" w:eastAsiaTheme="majorEastAsia" w:hAnsi="Times New Roman" w:cs="Times New Roman"/>
        </w:rPr>
        <w:t xml:space="preserve">tests </w:t>
      </w:r>
      <w:r w:rsidR="00102ADC" w:rsidRPr="00F9232D">
        <w:rPr>
          <w:rFonts w:ascii="Times New Roman" w:eastAsiaTheme="majorEastAsia" w:hAnsi="Times New Roman" w:cs="Times New Roman"/>
        </w:rPr>
        <w:t>was set to .05</w:t>
      </w:r>
      <w:r w:rsidR="00231722" w:rsidRPr="00F9232D">
        <w:rPr>
          <w:rFonts w:ascii="Times New Roman" w:eastAsiaTheme="majorEastAsia" w:hAnsi="Times New Roman" w:cs="Times New Roman"/>
        </w:rPr>
        <w:t>.</w:t>
      </w:r>
      <w:r w:rsidR="009E154B" w:rsidRPr="00F9232D">
        <w:rPr>
          <w:rFonts w:ascii="Times New Roman" w:eastAsiaTheme="majorEastAsia" w:hAnsi="Times New Roman" w:cs="Times New Roman"/>
        </w:rPr>
        <w:t xml:space="preserve"> </w:t>
      </w:r>
      <w:r w:rsidR="00231722" w:rsidRPr="00F9232D">
        <w:rPr>
          <w:rFonts w:ascii="Times New Roman" w:eastAsiaTheme="majorEastAsia" w:hAnsi="Times New Roman" w:cs="Times New Roman"/>
        </w:rPr>
        <w:t>A</w:t>
      </w:r>
      <w:r w:rsidR="009E154B" w:rsidRPr="00F9232D">
        <w:rPr>
          <w:rFonts w:ascii="Times New Roman" w:eastAsiaTheme="majorEastAsia" w:hAnsi="Times New Roman" w:cs="Times New Roman"/>
        </w:rPr>
        <w:t>ll models’ coefficients were presented with their standardized coefficient (</w:t>
      </w:r>
      <w:r w:rsidR="009E154B" w:rsidRPr="00F9232D">
        <w:rPr>
          <w:rFonts w:ascii="Times New Roman" w:eastAsiaTheme="majorEastAsia" w:hAnsi="Times New Roman" w:cs="Times New Roman"/>
          <w:i/>
          <w:iCs/>
        </w:rPr>
        <w:t>Std. Coef</w:t>
      </w:r>
      <w:proofErr w:type="gramStart"/>
      <w:r w:rsidR="00231722" w:rsidRPr="00F9232D">
        <w:rPr>
          <w:rFonts w:ascii="Times New Roman" w:eastAsiaTheme="majorEastAsia" w:hAnsi="Times New Roman" w:cs="Times New Roman"/>
          <w:i/>
          <w:iCs/>
        </w:rPr>
        <w:t>.</w:t>
      </w:r>
      <w:r w:rsidR="00231722" w:rsidRPr="00F9232D">
        <w:rPr>
          <w:rFonts w:ascii="Times New Roman" w:eastAsiaTheme="majorEastAsia" w:hAnsi="Times New Roman" w:cs="Times New Roman"/>
        </w:rPr>
        <w:t>)―</w:t>
      </w:r>
      <w:proofErr w:type="gramEnd"/>
      <w:r w:rsidR="00231722" w:rsidRPr="00F9232D">
        <w:rPr>
          <w:rFonts w:ascii="Times New Roman" w:eastAsiaTheme="majorEastAsia" w:hAnsi="Times New Roman" w:cs="Times New Roman"/>
        </w:rPr>
        <w:t xml:space="preserve">an </w:t>
      </w:r>
      <w:r w:rsidR="009E154B" w:rsidRPr="00F9232D">
        <w:rPr>
          <w:rFonts w:ascii="Times New Roman" w:eastAsiaTheme="majorEastAsia" w:hAnsi="Times New Roman" w:cs="Times New Roman"/>
        </w:rPr>
        <w:t>equivalent to effect size</w:t>
      </w:r>
      <w:r w:rsidR="00231722" w:rsidRPr="00F9232D">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EndPr/>
        <w:sdtContent>
          <w:r w:rsidR="007D389C" w:rsidRPr="00F9232D">
            <w:rPr>
              <w:rFonts w:ascii="Times New Roman" w:eastAsiaTheme="majorEastAsia" w:hAnsi="Times New Roman" w:cs="Times New Roman"/>
              <w:color w:val="000000"/>
            </w:rPr>
            <w:t>(Makowski et al., 2021)</w:t>
          </w:r>
        </w:sdtContent>
      </w:sdt>
      <w:r w:rsidR="00231722" w:rsidRPr="00F9232D">
        <w:rPr>
          <w:rFonts w:ascii="Times New Roman" w:eastAsiaTheme="majorEastAsia" w:hAnsi="Times New Roman" w:cs="Times New Roman"/>
        </w:rPr>
        <w:t>―</w:t>
      </w:r>
      <w:r w:rsidR="009E154B" w:rsidRPr="00F9232D">
        <w:rPr>
          <w:rFonts w:ascii="Times New Roman" w:eastAsiaTheme="majorEastAsia" w:hAnsi="Times New Roman" w:cs="Times New Roman"/>
        </w:rPr>
        <w:t>and their corresponding 95% confidence intervals.</w:t>
      </w:r>
    </w:p>
    <w:p w14:paraId="678E8F66" w14:textId="22E9F4A8" w:rsidR="007B79A9" w:rsidRPr="00F9232D" w:rsidRDefault="00F01D3E" w:rsidP="007B79A9">
      <w:pPr>
        <w:rPr>
          <w:rFonts w:ascii="Times New Roman" w:hAnsi="Times New Roman" w:cs="Times New Roman"/>
        </w:rPr>
      </w:pPr>
      <w:r w:rsidRPr="00F9232D">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6B939788" w:rsidR="009E3236" w:rsidRPr="00F9232D" w:rsidRDefault="007B79A9" w:rsidP="009E3236">
      <w:pPr>
        <w:ind w:left="720"/>
        <w:rPr>
          <w:rFonts w:ascii="Times New Roman" w:hAnsi="Times New Roman" w:cs="Times New Roman"/>
          <w:b/>
          <w:bCs/>
        </w:rPr>
      </w:pPr>
      <w:r w:rsidRPr="00F9232D">
        <w:rPr>
          <w:rFonts w:ascii="Times New Roman" w:hAnsi="Times New Roman" w:cs="Times New Roman"/>
          <w:b/>
          <w:bCs/>
        </w:rPr>
        <w:t>Figure</w:t>
      </w:r>
      <w:r w:rsidR="004D2058" w:rsidRPr="00F9232D">
        <w:rPr>
          <w:rFonts w:ascii="Times New Roman" w:hAnsi="Times New Roman" w:cs="Times New Roman"/>
          <w:b/>
          <w:bCs/>
        </w:rPr>
        <w:t xml:space="preserve"> </w:t>
      </w:r>
      <w:r w:rsidR="00E40158" w:rsidRPr="00F9232D">
        <w:rPr>
          <w:rFonts w:ascii="Times New Roman" w:hAnsi="Times New Roman" w:cs="Times New Roman"/>
          <w:b/>
          <w:bCs/>
        </w:rPr>
        <w:t>1</w:t>
      </w:r>
      <w:r w:rsidRPr="00F9232D">
        <w:rPr>
          <w:rFonts w:ascii="Times New Roman" w:hAnsi="Times New Roman" w:cs="Times New Roman"/>
        </w:rPr>
        <w:t xml:space="preserve">. </w:t>
      </w:r>
      <w:r w:rsidR="00B73C97" w:rsidRPr="00F9232D">
        <w:rPr>
          <w:rFonts w:ascii="Times New Roman" w:hAnsi="Times New Roman" w:cs="Times New Roman"/>
          <w:b/>
          <w:bCs/>
          <w:i/>
          <w:iCs/>
        </w:rPr>
        <w:t>A</w:t>
      </w:r>
      <w:r w:rsidR="00B73C97" w:rsidRPr="00F9232D">
        <w:rPr>
          <w:rFonts w:ascii="Times New Roman" w:hAnsi="Times New Roman" w:cs="Times New Roman"/>
          <w:i/>
          <w:iCs/>
        </w:rPr>
        <w:t xml:space="preserve">. </w:t>
      </w:r>
      <w:r w:rsidR="00102ADC" w:rsidRPr="00F9232D">
        <w:rPr>
          <w:rFonts w:ascii="Times New Roman" w:hAnsi="Times New Roman" w:cs="Times New Roman"/>
          <w:i/>
          <w:iCs/>
        </w:rPr>
        <w:t>present one trial for both tasks used in Experiments 1a and 1b, and 2.</w:t>
      </w:r>
      <w:r w:rsidR="00235D27" w:rsidRPr="00F9232D">
        <w:rPr>
          <w:rFonts w:ascii="Times New Roman" w:hAnsi="Times New Roman" w:cs="Times New Roman"/>
          <w:i/>
          <w:iCs/>
        </w:rPr>
        <w:t xml:space="preserve"> </w:t>
      </w:r>
      <w:r w:rsidR="00B73C97" w:rsidRPr="00F9232D">
        <w:rPr>
          <w:rFonts w:ascii="Times New Roman" w:hAnsi="Times New Roman" w:cs="Times New Roman"/>
          <w:b/>
          <w:bCs/>
          <w:i/>
          <w:iCs/>
        </w:rPr>
        <w:t>B</w:t>
      </w:r>
      <w:r w:rsidR="00FC48D6" w:rsidRPr="00F9232D">
        <w:rPr>
          <w:rFonts w:ascii="Times New Roman" w:hAnsi="Times New Roman" w:cs="Times New Roman"/>
          <w:i/>
          <w:iCs/>
        </w:rPr>
        <w:t>. Sets of fractals used for each of the two tasks</w:t>
      </w:r>
      <w:r w:rsidR="002A6908" w:rsidRPr="00F9232D">
        <w:rPr>
          <w:rFonts w:ascii="Times New Roman" w:hAnsi="Times New Roman" w:cs="Times New Roman"/>
          <w:i/>
          <w:iCs/>
        </w:rPr>
        <w:t>.</w:t>
      </w:r>
      <w:r w:rsidR="00FC48D6" w:rsidRPr="00F9232D">
        <w:rPr>
          <w:rFonts w:ascii="Times New Roman" w:hAnsi="Times New Roman" w:cs="Times New Roman"/>
          <w:i/>
          <w:iCs/>
        </w:rPr>
        <w:t xml:space="preserve"> </w:t>
      </w:r>
      <w:r w:rsidR="00FC48D6" w:rsidRPr="00F9232D">
        <w:rPr>
          <w:rFonts w:ascii="Times New Roman" w:hAnsi="Times New Roman" w:cs="Times New Roman"/>
          <w:b/>
          <w:bCs/>
          <w:i/>
          <w:iCs/>
        </w:rPr>
        <w:t>C</w:t>
      </w:r>
      <w:r w:rsidR="00B73C97" w:rsidRPr="00F9232D">
        <w:rPr>
          <w:rFonts w:ascii="Times New Roman" w:hAnsi="Times New Roman" w:cs="Times New Roman"/>
          <w:i/>
          <w:iCs/>
        </w:rPr>
        <w:t xml:space="preserve">. </w:t>
      </w:r>
      <w:r w:rsidRPr="00F9232D">
        <w:rPr>
          <w:rFonts w:ascii="Times New Roman" w:hAnsi="Times New Roman" w:cs="Times New Roman"/>
          <w:i/>
          <w:iCs/>
        </w:rPr>
        <w:t>Architecture used with all models: BP</w:t>
      </w:r>
      <w:r w:rsidR="000A30F0" w:rsidRPr="00F9232D">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EndPr/>
        <w:sdtContent>
          <w:r w:rsidR="007D389C" w:rsidRPr="00F9232D">
            <w:rPr>
              <w:rFonts w:ascii="Times New Roman" w:hAnsi="Times New Roman" w:cs="Times New Roman"/>
              <w:i/>
              <w:iCs/>
              <w:color w:val="000000"/>
            </w:rPr>
            <w:t>(Castiello et al., 2021; Delamater, 2012)</w:t>
          </w:r>
        </w:sdtContent>
      </w:sdt>
      <w:r w:rsidRPr="00F9232D">
        <w:rPr>
          <w:rFonts w:ascii="Times New Roman" w:hAnsi="Times New Roman" w:cs="Times New Roman"/>
          <w:i/>
          <w:iCs/>
        </w:rPr>
        <w:t xml:space="preserve">. </w:t>
      </w:r>
      <w:r w:rsidRPr="00F9232D">
        <w:rPr>
          <w:rFonts w:ascii="Cambria Math" w:hAnsi="Cambria Math" w:cs="Cambria Math"/>
          <w:i/>
          <w:iCs/>
        </w:rPr>
        <w:t>𝜌</w:t>
      </w:r>
      <w:r w:rsidRPr="00F9232D">
        <w:rPr>
          <w:rFonts w:ascii="Times New Roman" w:hAnsi="Times New Roman" w:cs="Times New Roman"/>
          <w:i/>
          <w:iCs/>
        </w:rPr>
        <w:t xml:space="preserve"> control</w:t>
      </w:r>
      <w:r w:rsidR="002A6908" w:rsidRPr="00F9232D">
        <w:rPr>
          <w:rFonts w:ascii="Times New Roman" w:hAnsi="Times New Roman" w:cs="Times New Roman"/>
          <w:i/>
          <w:iCs/>
        </w:rPr>
        <w:t>s learning rate</w:t>
      </w:r>
      <w:r w:rsidRPr="00F9232D">
        <w:rPr>
          <w:rFonts w:ascii="Times New Roman" w:hAnsi="Times New Roman" w:cs="Times New Roman"/>
          <w:i/>
          <w:iCs/>
        </w:rPr>
        <w:t xml:space="preserve"> changes from Input-Hidden, and </w:t>
      </w:r>
      <w:r w:rsidRPr="00F9232D">
        <w:rPr>
          <w:rFonts w:ascii="Cambria Math" w:hAnsi="Cambria Math" w:cs="Cambria Math"/>
          <w:i/>
          <w:iCs/>
        </w:rPr>
        <w:t>𝜇</w:t>
      </w:r>
      <w:r w:rsidRPr="00F9232D">
        <w:rPr>
          <w:rFonts w:ascii="Times New Roman" w:hAnsi="Times New Roman" w:cs="Times New Roman"/>
          <w:i/>
          <w:iCs/>
        </w:rPr>
        <w:t xml:space="preserve"> controls</w:t>
      </w:r>
      <w:r w:rsidR="002A6908" w:rsidRPr="00F9232D">
        <w:rPr>
          <w:rFonts w:ascii="Times New Roman" w:hAnsi="Times New Roman" w:cs="Times New Roman"/>
          <w:i/>
          <w:iCs/>
        </w:rPr>
        <w:t xml:space="preserve"> learning rate</w:t>
      </w:r>
      <w:r w:rsidRPr="00F9232D">
        <w:rPr>
          <w:rFonts w:ascii="Times New Roman" w:hAnsi="Times New Roman" w:cs="Times New Roman"/>
          <w:i/>
          <w:iCs/>
        </w:rPr>
        <w:t xml:space="preserve"> changes between Hidden-Outputs. </w:t>
      </w:r>
      <w:r w:rsidR="002A6908" w:rsidRPr="00F9232D">
        <w:rPr>
          <w:rFonts w:ascii="Times New Roman" w:hAnsi="Times New Roman" w:cs="Times New Roman"/>
          <w:i/>
          <w:iCs/>
        </w:rPr>
        <w:t xml:space="preserve">The </w:t>
      </w:r>
      <w:r w:rsidRPr="00F9232D">
        <w:rPr>
          <w:rFonts w:ascii="Times New Roman" w:hAnsi="Times New Roman" w:cs="Times New Roman"/>
          <w:i/>
          <w:iCs/>
        </w:rPr>
        <w:t xml:space="preserve">Hidden layer always consisted </w:t>
      </w:r>
      <w:r w:rsidR="002A6908" w:rsidRPr="00F9232D">
        <w:rPr>
          <w:rFonts w:ascii="Times New Roman" w:hAnsi="Times New Roman" w:cs="Times New Roman"/>
          <w:i/>
          <w:iCs/>
        </w:rPr>
        <w:t xml:space="preserve">of </w:t>
      </w:r>
      <w:r w:rsidRPr="00F9232D">
        <w:rPr>
          <w:rFonts w:ascii="Times New Roman" w:hAnsi="Times New Roman" w:cs="Times New Roman"/>
          <w:i/>
          <w:iCs/>
        </w:rPr>
        <w:t>four multimodal units (i.e., fully connected).</w:t>
      </w:r>
      <w:r w:rsidR="00280055" w:rsidRPr="00F9232D">
        <w:rPr>
          <w:rFonts w:ascii="Times New Roman" w:hAnsi="Times New Roman" w:cs="Times New Roman"/>
          <w:i/>
          <w:iCs/>
        </w:rPr>
        <w:t xml:space="preserve"> </w:t>
      </w:r>
      <w:r w:rsidR="005C0C8A" w:rsidRPr="00F9232D">
        <w:rPr>
          <w:rFonts w:ascii="Times New Roman" w:hAnsi="Times New Roman" w:cs="Times New Roman"/>
          <w:i/>
          <w:iCs/>
        </w:rPr>
        <w:t>The f</w:t>
      </w:r>
      <w:r w:rsidR="00964B98" w:rsidRPr="00F9232D">
        <w:rPr>
          <w:rFonts w:ascii="Times New Roman" w:hAnsi="Times New Roman" w:cs="Times New Roman"/>
          <w:i/>
          <w:iCs/>
        </w:rPr>
        <w:t xml:space="preserve">ractal stimuli </w:t>
      </w:r>
      <w:r w:rsidR="005C0C8A" w:rsidRPr="00F9232D">
        <w:rPr>
          <w:rFonts w:ascii="Times New Roman" w:hAnsi="Times New Roman" w:cs="Times New Roman"/>
          <w:i/>
          <w:iCs/>
        </w:rPr>
        <w:t xml:space="preserve">were kindly provided and </w:t>
      </w:r>
      <w:r w:rsidR="00964B98" w:rsidRPr="00F9232D">
        <w:rPr>
          <w:rFonts w:ascii="Times New Roman" w:hAnsi="Times New Roman" w:cs="Times New Roman"/>
          <w:i/>
          <w:iCs/>
        </w:rPr>
        <w:t>authori</w:t>
      </w:r>
      <w:r w:rsidR="0039637F" w:rsidRPr="00F9232D">
        <w:rPr>
          <w:rFonts w:ascii="Times New Roman" w:hAnsi="Times New Roman" w:cs="Times New Roman"/>
          <w:i/>
          <w:iCs/>
        </w:rPr>
        <w:t>zed by artist Cory Ench</w:t>
      </w:r>
      <w:r w:rsidR="002A6908" w:rsidRPr="00F9232D">
        <w:rPr>
          <w:rFonts w:ascii="Times New Roman" w:hAnsi="Times New Roman" w:cs="Times New Roman"/>
          <w:i/>
          <w:iCs/>
        </w:rPr>
        <w:t xml:space="preserve"> </w:t>
      </w:r>
      <w:r w:rsidR="002A6908" w:rsidRPr="00F9232D">
        <w:rPr>
          <w:rFonts w:ascii="Times New Roman" w:hAnsi="Times New Roman" w:cs="Times New Roman"/>
        </w:rPr>
        <w:t>(</w:t>
      </w:r>
      <w:hyperlink r:id="rId12" w:history="1">
        <w:r w:rsidR="002A6908" w:rsidRPr="00F9232D">
          <w:rPr>
            <w:rStyle w:val="Hyperlink"/>
            <w:rFonts w:ascii="Times New Roman" w:hAnsi="Times New Roman" w:cs="Times New Roman"/>
          </w:rPr>
          <w:t>https://www.enchgallery.com/index.htm</w:t>
        </w:r>
      </w:hyperlink>
      <w:r w:rsidR="002A6908" w:rsidRPr="00F9232D">
        <w:rPr>
          <w:rFonts w:ascii="Times New Roman" w:hAnsi="Times New Roman" w:cs="Times New Roman"/>
        </w:rPr>
        <w:t>)</w:t>
      </w:r>
      <w:r w:rsidR="0039637F" w:rsidRPr="00F9232D">
        <w:rPr>
          <w:rFonts w:ascii="Times New Roman" w:hAnsi="Times New Roman" w:cs="Times New Roman"/>
          <w:i/>
          <w:iCs/>
        </w:rPr>
        <w:t>.</w:t>
      </w:r>
    </w:p>
    <w:p w14:paraId="31582F35" w14:textId="77777777" w:rsidR="009E3236" w:rsidRPr="00F9232D" w:rsidRDefault="009E3236" w:rsidP="004B15D8">
      <w:pPr>
        <w:ind w:left="720"/>
        <w:rPr>
          <w:rFonts w:ascii="Times New Roman" w:hAnsi="Times New Roman" w:cs="Times New Roman"/>
          <w:b/>
          <w:bCs/>
        </w:rPr>
      </w:pPr>
    </w:p>
    <w:p w14:paraId="4F280042" w14:textId="77777777" w:rsidR="004B15D8" w:rsidRPr="00F9232D" w:rsidRDefault="004B15D8" w:rsidP="004B15D8">
      <w:pPr>
        <w:pStyle w:val="Heading2"/>
        <w:rPr>
          <w:rFonts w:ascii="Times New Roman" w:hAnsi="Times New Roman" w:cs="Times New Roman"/>
        </w:rPr>
      </w:pPr>
      <w:r w:rsidRPr="00F9232D">
        <w:rPr>
          <w:rFonts w:ascii="Times New Roman" w:hAnsi="Times New Roman" w:cs="Times New Roman"/>
        </w:rPr>
        <w:lastRenderedPageBreak/>
        <w:t>Results</w:t>
      </w:r>
    </w:p>
    <w:p w14:paraId="46D69301" w14:textId="4255551B" w:rsidR="00C844EF" w:rsidRPr="00F9232D" w:rsidRDefault="00C31337" w:rsidP="00F45DB0">
      <w:pPr>
        <w:pStyle w:val="Heading3"/>
        <w:rPr>
          <w:rFonts w:ascii="Times New Roman" w:hAnsi="Times New Roman" w:cs="Times New Roman"/>
          <w:color w:val="auto"/>
          <w:sz w:val="22"/>
          <w:szCs w:val="22"/>
        </w:rPr>
      </w:pPr>
      <w:r w:rsidRPr="00F9232D">
        <w:rPr>
          <w:rFonts w:ascii="Times New Roman" w:hAnsi="Times New Roman" w:cs="Times New Roman"/>
        </w:rPr>
        <w:t xml:space="preserve">Superior </w:t>
      </w:r>
      <w:r w:rsidR="00DF7759" w:rsidRPr="00F9232D">
        <w:rPr>
          <w:rFonts w:ascii="Times New Roman" w:hAnsi="Times New Roman" w:cs="Times New Roman"/>
        </w:rPr>
        <w:t>Learning</w:t>
      </w:r>
      <w:r w:rsidR="00B25603" w:rsidRPr="00F9232D">
        <w:rPr>
          <w:rFonts w:ascii="Times New Roman" w:hAnsi="Times New Roman" w:cs="Times New Roman"/>
        </w:rPr>
        <w:t xml:space="preserve"> </w:t>
      </w:r>
      <w:r w:rsidR="00DF7759" w:rsidRPr="00F9232D">
        <w:rPr>
          <w:rFonts w:ascii="Times New Roman" w:hAnsi="Times New Roman" w:cs="Times New Roman"/>
        </w:rPr>
        <w:t>A</w:t>
      </w:r>
      <w:r w:rsidR="00B25603" w:rsidRPr="00F9232D">
        <w:rPr>
          <w:rFonts w:ascii="Times New Roman" w:hAnsi="Times New Roman" w:cs="Times New Roman"/>
        </w:rPr>
        <w:t xml:space="preserve">fter </w:t>
      </w:r>
      <w:r w:rsidR="00495A86" w:rsidRPr="00F9232D">
        <w:rPr>
          <w:rFonts w:ascii="Times New Roman" w:hAnsi="Times New Roman" w:cs="Times New Roman"/>
        </w:rPr>
        <w:t xml:space="preserve">the Total </w:t>
      </w:r>
      <w:r w:rsidR="00DF7759" w:rsidRPr="00F9232D">
        <w:rPr>
          <w:rFonts w:ascii="Times New Roman" w:hAnsi="Times New Roman" w:cs="Times New Roman"/>
        </w:rPr>
        <w:t>R</w:t>
      </w:r>
      <w:r w:rsidR="00B25603" w:rsidRPr="00F9232D">
        <w:rPr>
          <w:rFonts w:ascii="Times New Roman" w:hAnsi="Times New Roman" w:cs="Times New Roman"/>
        </w:rPr>
        <w:t>eversal</w:t>
      </w:r>
    </w:p>
    <w:p w14:paraId="2A24C9E8" w14:textId="17ED9B2D" w:rsidR="0098709B" w:rsidRPr="00F9232D" w:rsidRDefault="00CE366D" w:rsidP="0016182F">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The </w:t>
      </w:r>
      <w:r w:rsidR="00242316" w:rsidRPr="00F9232D">
        <w:rPr>
          <w:rFonts w:ascii="Times New Roman" w:eastAsiaTheme="majorEastAsia" w:hAnsi="Times New Roman" w:cs="Times New Roman"/>
        </w:rPr>
        <w:t>average</w:t>
      </w:r>
      <w:r w:rsidR="00F61CD3" w:rsidRPr="00F9232D">
        <w:rPr>
          <w:rFonts w:ascii="Times New Roman" w:eastAsiaTheme="majorEastAsia" w:hAnsi="Times New Roman" w:cs="Times New Roman"/>
        </w:rPr>
        <w:t xml:space="preserve"> probabilities of correct classification for </w:t>
      </w:r>
      <w:r w:rsidR="00AB1491" w:rsidRPr="00F9232D">
        <w:rPr>
          <w:rFonts w:ascii="Times New Roman" w:eastAsiaTheme="majorEastAsia" w:hAnsi="Times New Roman" w:cs="Times New Roman"/>
        </w:rPr>
        <w:t xml:space="preserve">all blocks in both tasks are presented in </w:t>
      </w:r>
      <w:r w:rsidR="00AB1491"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AB1491" w:rsidRPr="00F9232D">
        <w:rPr>
          <w:rFonts w:ascii="Times New Roman" w:eastAsiaTheme="majorEastAsia" w:hAnsi="Times New Roman" w:cs="Times New Roman"/>
          <w:b/>
          <w:bCs/>
        </w:rPr>
        <w:t>A</w:t>
      </w:r>
      <w:r w:rsidR="00AB1491" w:rsidRPr="00F9232D">
        <w:rPr>
          <w:rFonts w:ascii="Times New Roman" w:eastAsiaTheme="majorEastAsia" w:hAnsi="Times New Roman" w:cs="Times New Roman"/>
        </w:rPr>
        <w:t>.</w:t>
      </w:r>
      <w:r w:rsidR="00B60CD9" w:rsidRPr="00F9232D">
        <w:rPr>
          <w:rFonts w:ascii="Times New Roman" w:eastAsiaTheme="majorEastAsia" w:hAnsi="Times New Roman" w:cs="Times New Roman"/>
        </w:rPr>
        <w:t xml:space="preserve"> </w:t>
      </w:r>
      <w:r w:rsidR="00E43D76" w:rsidRPr="00F9232D">
        <w:rPr>
          <w:rFonts w:ascii="Times New Roman" w:eastAsiaTheme="majorEastAsia" w:hAnsi="Times New Roman" w:cs="Times New Roman"/>
        </w:rPr>
        <w:t>B</w:t>
      </w:r>
      <w:r w:rsidR="00F247DD" w:rsidRPr="00F9232D">
        <w:rPr>
          <w:rFonts w:ascii="Times New Roman" w:eastAsiaTheme="majorEastAsia" w:hAnsi="Times New Roman" w:cs="Times New Roman"/>
        </w:rPr>
        <w:t xml:space="preserve">lue </w:t>
      </w:r>
      <w:r w:rsidR="002E5D53" w:rsidRPr="00F9232D">
        <w:rPr>
          <w:rFonts w:ascii="Times New Roman" w:eastAsiaTheme="majorEastAsia" w:hAnsi="Times New Roman" w:cs="Times New Roman"/>
        </w:rPr>
        <w:t>c</w:t>
      </w:r>
      <w:r w:rsidR="00E43D76" w:rsidRPr="00F9232D">
        <w:rPr>
          <w:rFonts w:ascii="Times New Roman" w:eastAsiaTheme="majorEastAsia" w:hAnsi="Times New Roman" w:cs="Times New Roman"/>
        </w:rPr>
        <w:t>i</w:t>
      </w:r>
      <w:r w:rsidR="002E5D53" w:rsidRPr="00F9232D">
        <w:rPr>
          <w:rFonts w:ascii="Times New Roman" w:eastAsiaTheme="majorEastAsia" w:hAnsi="Times New Roman" w:cs="Times New Roman"/>
        </w:rPr>
        <w:t xml:space="preserve">rcles </w:t>
      </w:r>
      <w:r w:rsidR="00AF1C85" w:rsidRPr="00F9232D">
        <w:rPr>
          <w:rFonts w:ascii="Times New Roman" w:eastAsiaTheme="majorEastAsia" w:hAnsi="Times New Roman" w:cs="Times New Roman"/>
        </w:rPr>
        <w:t xml:space="preserve">represent </w:t>
      </w:r>
      <w:r w:rsidR="00E43D76" w:rsidRPr="00F9232D">
        <w:rPr>
          <w:rFonts w:ascii="Times New Roman" w:eastAsiaTheme="majorEastAsia" w:hAnsi="Times New Roman" w:cs="Times New Roman"/>
        </w:rPr>
        <w:t xml:space="preserve">average </w:t>
      </w:r>
      <w:r w:rsidR="00A336EE" w:rsidRPr="00F9232D">
        <w:rPr>
          <w:rFonts w:ascii="Times New Roman" w:eastAsiaTheme="majorEastAsia" w:hAnsi="Times New Roman" w:cs="Times New Roman"/>
        </w:rPr>
        <w:t>T</w:t>
      </w:r>
      <w:r w:rsidR="00B60CD9" w:rsidRPr="00F9232D">
        <w:rPr>
          <w:rFonts w:ascii="Times New Roman" w:eastAsiaTheme="majorEastAsia" w:hAnsi="Times New Roman" w:cs="Times New Roman"/>
        </w:rPr>
        <w:t>ota</w:t>
      </w:r>
      <w:r w:rsidR="00652E58" w:rsidRPr="00F9232D">
        <w:rPr>
          <w:rFonts w:ascii="Times New Roman" w:eastAsiaTheme="majorEastAsia" w:hAnsi="Times New Roman" w:cs="Times New Roman"/>
        </w:rPr>
        <w:t>l</w:t>
      </w:r>
      <w:r w:rsidR="00A336EE" w:rsidRPr="00F9232D">
        <w:rPr>
          <w:rFonts w:ascii="Times New Roman" w:eastAsiaTheme="majorEastAsia" w:hAnsi="Times New Roman" w:cs="Times New Roman"/>
        </w:rPr>
        <w:t xml:space="preserve"> Reversal</w:t>
      </w:r>
      <w:r w:rsidR="00652E58" w:rsidRPr="00F9232D">
        <w:rPr>
          <w:rFonts w:ascii="Times New Roman" w:eastAsiaTheme="majorEastAsia" w:hAnsi="Times New Roman" w:cs="Times New Roman"/>
        </w:rPr>
        <w:t xml:space="preserve"> </w:t>
      </w:r>
      <w:r w:rsidR="00B60CD9" w:rsidRPr="00F9232D">
        <w:rPr>
          <w:rFonts w:ascii="Times New Roman" w:eastAsiaTheme="majorEastAsia" w:hAnsi="Times New Roman" w:cs="Times New Roman"/>
        </w:rPr>
        <w:t xml:space="preserve">task </w:t>
      </w:r>
      <w:r w:rsidR="00A336EE" w:rsidRPr="00F9232D">
        <w:rPr>
          <w:rFonts w:ascii="Times New Roman" w:eastAsiaTheme="majorEastAsia" w:hAnsi="Times New Roman" w:cs="Times New Roman"/>
        </w:rPr>
        <w:t>performance across</w:t>
      </w:r>
      <w:r w:rsidR="00652E58" w:rsidRPr="00F9232D">
        <w:rPr>
          <w:rFonts w:ascii="Times New Roman" w:eastAsiaTheme="majorEastAsia" w:hAnsi="Times New Roman" w:cs="Times New Roman"/>
        </w:rPr>
        <w:t xml:space="preserve"> all ex</w:t>
      </w:r>
      <w:r w:rsidR="00A336EE" w:rsidRPr="00F9232D">
        <w:rPr>
          <w:rFonts w:ascii="Times New Roman" w:eastAsiaTheme="majorEastAsia" w:hAnsi="Times New Roman" w:cs="Times New Roman"/>
        </w:rPr>
        <w:t>e</w:t>
      </w:r>
      <w:r w:rsidR="00652E58" w:rsidRPr="00F9232D">
        <w:rPr>
          <w:rFonts w:ascii="Times New Roman" w:eastAsiaTheme="majorEastAsia" w:hAnsi="Times New Roman" w:cs="Times New Roman"/>
        </w:rPr>
        <w:t>mpl</w:t>
      </w:r>
      <w:r w:rsidR="00A336EE" w:rsidRPr="00F9232D">
        <w:rPr>
          <w:rFonts w:ascii="Times New Roman" w:eastAsiaTheme="majorEastAsia" w:hAnsi="Times New Roman" w:cs="Times New Roman"/>
        </w:rPr>
        <w:t>ar</w:t>
      </w:r>
      <w:r w:rsidR="00652E58" w:rsidRPr="00F9232D">
        <w:rPr>
          <w:rFonts w:ascii="Times New Roman" w:eastAsiaTheme="majorEastAsia" w:hAnsi="Times New Roman" w:cs="Times New Roman"/>
        </w:rPr>
        <w:t xml:space="preserve">s from both categories </w:t>
      </w:r>
      <w:r w:rsidR="00D12B71" w:rsidRPr="00F9232D">
        <w:rPr>
          <w:rFonts w:ascii="Times New Roman" w:eastAsiaTheme="majorEastAsia" w:hAnsi="Times New Roman" w:cs="Times New Roman"/>
        </w:rPr>
        <w:t xml:space="preserve">for </w:t>
      </w:r>
      <w:r w:rsidR="00A336EE" w:rsidRPr="00F9232D">
        <w:rPr>
          <w:rFonts w:ascii="Times New Roman" w:eastAsiaTheme="majorEastAsia" w:hAnsi="Times New Roman" w:cs="Times New Roman"/>
        </w:rPr>
        <w:t xml:space="preserve">each training </w:t>
      </w:r>
      <w:r w:rsidR="00652E58" w:rsidRPr="00F9232D">
        <w:rPr>
          <w:rFonts w:ascii="Times New Roman" w:eastAsiaTheme="majorEastAsia" w:hAnsi="Times New Roman" w:cs="Times New Roman"/>
        </w:rPr>
        <w:t xml:space="preserve">phase. </w:t>
      </w:r>
      <w:r w:rsidR="008A0190" w:rsidRPr="00F9232D">
        <w:rPr>
          <w:rFonts w:ascii="Times New Roman" w:eastAsiaTheme="majorEastAsia" w:hAnsi="Times New Roman" w:cs="Times New Roman"/>
        </w:rPr>
        <w:t>T</w:t>
      </w:r>
      <w:r w:rsidR="00652E58" w:rsidRPr="00F9232D">
        <w:rPr>
          <w:rFonts w:ascii="Times New Roman" w:eastAsiaTheme="majorEastAsia" w:hAnsi="Times New Roman" w:cs="Times New Roman"/>
        </w:rPr>
        <w:t xml:space="preserve">he </w:t>
      </w:r>
      <w:r w:rsidR="005832F1" w:rsidRPr="00F9232D">
        <w:rPr>
          <w:rFonts w:ascii="Times New Roman" w:eastAsiaTheme="majorEastAsia" w:hAnsi="Times New Roman" w:cs="Times New Roman"/>
        </w:rPr>
        <w:t>Partial</w:t>
      </w:r>
      <w:r w:rsidR="00652E58" w:rsidRPr="00F9232D">
        <w:rPr>
          <w:rFonts w:ascii="Times New Roman" w:eastAsiaTheme="majorEastAsia" w:hAnsi="Times New Roman" w:cs="Times New Roman"/>
        </w:rPr>
        <w:t xml:space="preserve"> task</w:t>
      </w:r>
      <w:r w:rsidR="00283E0B" w:rsidRPr="00F9232D">
        <w:rPr>
          <w:rFonts w:ascii="Times New Roman" w:eastAsiaTheme="majorEastAsia" w:hAnsi="Times New Roman" w:cs="Times New Roman"/>
        </w:rPr>
        <w:t xml:space="preserve"> in yellow</w:t>
      </w:r>
      <w:r w:rsidR="00B60CD9" w:rsidRPr="00F9232D">
        <w:rPr>
          <w:rFonts w:ascii="Times New Roman" w:eastAsiaTheme="majorEastAsia" w:hAnsi="Times New Roman" w:cs="Times New Roman"/>
        </w:rPr>
        <w:t xml:space="preserve"> has two conditions</w:t>
      </w:r>
      <w:r w:rsidR="00A336EE" w:rsidRPr="00F9232D">
        <w:rPr>
          <w:rFonts w:ascii="Times New Roman" w:eastAsiaTheme="majorEastAsia" w:hAnsi="Times New Roman" w:cs="Times New Roman"/>
        </w:rPr>
        <w:t xml:space="preserve"> during the reversal phase</w:t>
      </w:r>
      <w:r w:rsidR="00652E58" w:rsidRPr="00F9232D">
        <w:rPr>
          <w:rFonts w:ascii="Times New Roman" w:eastAsiaTheme="majorEastAsia" w:hAnsi="Times New Roman" w:cs="Times New Roman"/>
        </w:rPr>
        <w:t>: reversed (</w:t>
      </w:r>
      <w:r w:rsidR="00AF1C85" w:rsidRPr="00F9232D">
        <w:rPr>
          <w:rFonts w:ascii="Times New Roman" w:eastAsiaTheme="majorEastAsia" w:hAnsi="Times New Roman" w:cs="Times New Roman"/>
        </w:rPr>
        <w:t>square</w:t>
      </w:r>
      <w:r w:rsidR="00652E58" w:rsidRPr="00F9232D">
        <w:rPr>
          <w:rFonts w:ascii="Times New Roman" w:eastAsiaTheme="majorEastAsia" w:hAnsi="Times New Roman" w:cs="Times New Roman"/>
        </w:rPr>
        <w:t>) and nonreversed (</w:t>
      </w:r>
      <w:r w:rsidR="006257EB" w:rsidRPr="00F9232D">
        <w:rPr>
          <w:rFonts w:ascii="Times New Roman" w:eastAsiaTheme="majorEastAsia" w:hAnsi="Times New Roman" w:cs="Times New Roman"/>
        </w:rPr>
        <w:t>triangle</w:t>
      </w:r>
      <w:r w:rsidR="00652E58" w:rsidRPr="00F9232D">
        <w:rPr>
          <w:rFonts w:ascii="Times New Roman" w:eastAsiaTheme="majorEastAsia" w:hAnsi="Times New Roman" w:cs="Times New Roman"/>
        </w:rPr>
        <w:t>)</w:t>
      </w:r>
      <w:r w:rsidR="00A336EE" w:rsidRPr="00F9232D">
        <w:rPr>
          <w:rFonts w:ascii="Times New Roman" w:eastAsiaTheme="majorEastAsia" w:hAnsi="Times New Roman" w:cs="Times New Roman"/>
        </w:rPr>
        <w:t xml:space="preserve"> trials</w:t>
      </w:r>
      <w:r w:rsidR="00652E58" w:rsidRPr="00F9232D">
        <w:rPr>
          <w:rFonts w:ascii="Times New Roman" w:eastAsiaTheme="majorEastAsia" w:hAnsi="Times New Roman" w:cs="Times New Roman"/>
        </w:rPr>
        <w:t xml:space="preserve">. </w:t>
      </w:r>
      <w:r w:rsidR="00A336EE" w:rsidRPr="00F9232D">
        <w:rPr>
          <w:rFonts w:ascii="Times New Roman" w:eastAsiaTheme="majorEastAsia" w:hAnsi="Times New Roman" w:cs="Times New Roman"/>
        </w:rPr>
        <w:t xml:space="preserve">Although these distinctions did not apply during phase 1 training, that data are segregated in this manner as well. </w:t>
      </w:r>
      <w:r w:rsidR="00652E58" w:rsidRPr="00F9232D">
        <w:rPr>
          <w:rFonts w:ascii="Times New Roman" w:eastAsiaTheme="majorEastAsia" w:hAnsi="Times New Roman" w:cs="Times New Roman"/>
        </w:rPr>
        <w:t>The critical comparison</w:t>
      </w:r>
      <w:r w:rsidR="00A336EE" w:rsidRPr="00F9232D">
        <w:rPr>
          <w:rFonts w:ascii="Times New Roman" w:eastAsiaTheme="majorEastAsia" w:hAnsi="Times New Roman" w:cs="Times New Roman"/>
        </w:rPr>
        <w:t>s</w:t>
      </w:r>
      <w:r w:rsidR="00652E58" w:rsidRPr="00F9232D">
        <w:rPr>
          <w:rFonts w:ascii="Times New Roman" w:eastAsiaTheme="majorEastAsia" w:hAnsi="Times New Roman" w:cs="Times New Roman"/>
        </w:rPr>
        <w:t xml:space="preserve"> </w:t>
      </w:r>
      <w:r w:rsidR="00E43D76" w:rsidRPr="00F9232D">
        <w:rPr>
          <w:rFonts w:ascii="Times New Roman" w:eastAsiaTheme="majorEastAsia" w:hAnsi="Times New Roman" w:cs="Times New Roman"/>
        </w:rPr>
        <w:t xml:space="preserve">assess </w:t>
      </w:r>
      <w:r w:rsidR="00CA0C23" w:rsidRPr="00F9232D">
        <w:rPr>
          <w:rFonts w:ascii="Times New Roman" w:eastAsiaTheme="majorEastAsia" w:hAnsi="Times New Roman" w:cs="Times New Roman"/>
        </w:rPr>
        <w:t xml:space="preserve">phase 2 </w:t>
      </w:r>
      <w:r w:rsidR="00E43D76" w:rsidRPr="00F9232D">
        <w:rPr>
          <w:rFonts w:ascii="Times New Roman" w:eastAsiaTheme="majorEastAsia" w:hAnsi="Times New Roman" w:cs="Times New Roman"/>
        </w:rPr>
        <w:t xml:space="preserve">performance on </w:t>
      </w:r>
      <w:r w:rsidR="00652E58" w:rsidRPr="00F9232D">
        <w:rPr>
          <w:rFonts w:ascii="Times New Roman" w:eastAsiaTheme="majorEastAsia" w:hAnsi="Times New Roman" w:cs="Times New Roman"/>
        </w:rPr>
        <w:t xml:space="preserve">the reversed exemplars </w:t>
      </w:r>
      <w:r w:rsidR="00CA0C23" w:rsidRPr="00F9232D">
        <w:rPr>
          <w:rFonts w:ascii="Times New Roman" w:eastAsiaTheme="majorEastAsia" w:hAnsi="Times New Roman" w:cs="Times New Roman"/>
        </w:rPr>
        <w:t xml:space="preserve">between </w:t>
      </w:r>
      <w:r w:rsidR="00652E58"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652E58" w:rsidRPr="00F9232D">
        <w:rPr>
          <w:rFonts w:ascii="Times New Roman" w:eastAsiaTheme="majorEastAsia" w:hAnsi="Times New Roman" w:cs="Times New Roman"/>
        </w:rPr>
        <w:t xml:space="preserve"> </w:t>
      </w:r>
      <w:r w:rsidR="00CA0C23" w:rsidRPr="00F9232D">
        <w:rPr>
          <w:rFonts w:ascii="Times New Roman" w:eastAsiaTheme="majorEastAsia" w:hAnsi="Times New Roman" w:cs="Times New Roman"/>
        </w:rPr>
        <w:t xml:space="preserve">and the </w:t>
      </w:r>
      <w:r w:rsidR="005832F1" w:rsidRPr="00F9232D">
        <w:rPr>
          <w:rFonts w:ascii="Times New Roman" w:eastAsiaTheme="majorEastAsia" w:hAnsi="Times New Roman" w:cs="Times New Roman"/>
        </w:rPr>
        <w:t>Partial</w:t>
      </w:r>
      <w:r w:rsidR="00CA0C23" w:rsidRPr="00F9232D">
        <w:rPr>
          <w:rFonts w:ascii="Times New Roman" w:eastAsiaTheme="majorEastAsia" w:hAnsi="Times New Roman" w:cs="Times New Roman"/>
        </w:rPr>
        <w:t xml:space="preserve"> task </w:t>
      </w:r>
      <w:r w:rsidR="00652E58" w:rsidRPr="00F9232D">
        <w:rPr>
          <w:rFonts w:ascii="Times New Roman" w:eastAsiaTheme="majorEastAsia" w:hAnsi="Times New Roman" w:cs="Times New Roman"/>
        </w:rPr>
        <w:t>(</w:t>
      </w:r>
      <w:r w:rsidR="00652E58"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652E58" w:rsidRPr="00F9232D">
        <w:rPr>
          <w:rFonts w:ascii="Times New Roman" w:eastAsiaTheme="majorEastAsia" w:hAnsi="Times New Roman" w:cs="Times New Roman"/>
          <w:b/>
          <w:bCs/>
        </w:rPr>
        <w:t>C</w:t>
      </w:r>
      <w:r w:rsidR="00652E58" w:rsidRPr="00F9232D">
        <w:rPr>
          <w:rFonts w:ascii="Times New Roman" w:eastAsiaTheme="majorEastAsia" w:hAnsi="Times New Roman" w:cs="Times New Roman"/>
        </w:rPr>
        <w:t>)</w:t>
      </w:r>
      <w:r w:rsidR="00A336EE" w:rsidRPr="00F9232D">
        <w:rPr>
          <w:rFonts w:ascii="Times New Roman" w:eastAsiaTheme="majorEastAsia" w:hAnsi="Times New Roman" w:cs="Times New Roman"/>
        </w:rPr>
        <w:t xml:space="preserve">, and </w:t>
      </w:r>
      <w:r w:rsidR="00E43D76" w:rsidRPr="00F9232D">
        <w:rPr>
          <w:rFonts w:ascii="Times New Roman" w:eastAsiaTheme="majorEastAsia" w:hAnsi="Times New Roman" w:cs="Times New Roman"/>
        </w:rPr>
        <w:t xml:space="preserve">phase 2 </w:t>
      </w:r>
      <w:r w:rsidR="00A336EE" w:rsidRPr="00F9232D">
        <w:rPr>
          <w:rFonts w:ascii="Times New Roman" w:eastAsiaTheme="majorEastAsia" w:hAnsi="Times New Roman" w:cs="Times New Roman"/>
        </w:rPr>
        <w:t xml:space="preserve">performance on nonreversed trials in the </w:t>
      </w:r>
      <w:r w:rsidR="005832F1" w:rsidRPr="00F9232D">
        <w:rPr>
          <w:rFonts w:ascii="Times New Roman" w:eastAsiaTheme="majorEastAsia" w:hAnsi="Times New Roman" w:cs="Times New Roman"/>
        </w:rPr>
        <w:t>Partial</w:t>
      </w:r>
      <w:r w:rsidR="00A336EE" w:rsidRPr="00F9232D">
        <w:rPr>
          <w:rFonts w:ascii="Times New Roman" w:eastAsiaTheme="majorEastAsia" w:hAnsi="Times New Roman" w:cs="Times New Roman"/>
        </w:rPr>
        <w:t xml:space="preserve"> task</w:t>
      </w:r>
      <w:r w:rsidR="00E43D76" w:rsidRPr="00F9232D">
        <w:rPr>
          <w:rFonts w:ascii="Times New Roman" w:eastAsiaTheme="majorEastAsia" w:hAnsi="Times New Roman" w:cs="Times New Roman"/>
        </w:rPr>
        <w:t xml:space="preserve"> relative to reversed trials in the </w:t>
      </w:r>
      <w:r w:rsidR="003E1F1E" w:rsidRPr="00F9232D">
        <w:rPr>
          <w:rFonts w:ascii="Times New Roman" w:eastAsiaTheme="majorEastAsia" w:hAnsi="Times New Roman" w:cs="Times New Roman"/>
        </w:rPr>
        <w:t xml:space="preserve">Partial and </w:t>
      </w:r>
      <w:r w:rsidR="00AE2733" w:rsidRPr="00F9232D">
        <w:rPr>
          <w:rFonts w:ascii="Times New Roman" w:eastAsiaTheme="majorEastAsia" w:hAnsi="Times New Roman" w:cs="Times New Roman"/>
        </w:rPr>
        <w:t>Total</w:t>
      </w:r>
      <w:r w:rsidR="00E43D76" w:rsidRPr="00F9232D">
        <w:rPr>
          <w:rFonts w:ascii="Times New Roman" w:eastAsiaTheme="majorEastAsia" w:hAnsi="Times New Roman" w:cs="Times New Roman"/>
        </w:rPr>
        <w:t xml:space="preserve"> task</w:t>
      </w:r>
      <w:r w:rsidR="003E1F1E" w:rsidRPr="00F9232D">
        <w:rPr>
          <w:rFonts w:ascii="Times New Roman" w:eastAsiaTheme="majorEastAsia" w:hAnsi="Times New Roman" w:cs="Times New Roman"/>
        </w:rPr>
        <w:t>s</w:t>
      </w:r>
      <w:r w:rsidR="008250A0" w:rsidRPr="00F9232D">
        <w:rPr>
          <w:rFonts w:ascii="Times New Roman" w:eastAsiaTheme="majorEastAsia" w:hAnsi="Times New Roman" w:cs="Times New Roman"/>
        </w:rPr>
        <w:t>.</w:t>
      </w:r>
      <w:r w:rsidR="00CA0C23" w:rsidRPr="00F9232D">
        <w:rPr>
          <w:rFonts w:ascii="Times New Roman" w:eastAsiaTheme="majorEastAsia" w:hAnsi="Times New Roman" w:cs="Times New Roman"/>
        </w:rPr>
        <w:t xml:space="preserve"> </w:t>
      </w:r>
    </w:p>
    <w:p w14:paraId="66A0E421" w14:textId="71B97E38" w:rsidR="005B420C" w:rsidRPr="00F9232D" w:rsidRDefault="00CA0C23" w:rsidP="00492385">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The LogMM </w:t>
      </w:r>
      <w:r w:rsidR="006C79C6" w:rsidRPr="00F9232D">
        <w:rPr>
          <w:rFonts w:ascii="Times New Roman" w:eastAsiaTheme="majorEastAsia" w:hAnsi="Times New Roman" w:cs="Times New Roman"/>
        </w:rPr>
        <w:t>reveal</w:t>
      </w:r>
      <w:r w:rsidR="009A7216" w:rsidRPr="00F9232D">
        <w:rPr>
          <w:rFonts w:ascii="Times New Roman" w:eastAsiaTheme="majorEastAsia" w:hAnsi="Times New Roman" w:cs="Times New Roman"/>
        </w:rPr>
        <w:t>ed</w:t>
      </w:r>
      <w:r w:rsidR="006C79C6" w:rsidRPr="00F9232D">
        <w:rPr>
          <w:rFonts w:ascii="Times New Roman" w:eastAsiaTheme="majorEastAsia" w:hAnsi="Times New Roman" w:cs="Times New Roman"/>
        </w:rPr>
        <w:t xml:space="preserve"> a positive </w:t>
      </w:r>
      <w:r w:rsidR="0013312D" w:rsidRPr="00F9232D">
        <w:rPr>
          <w:rFonts w:ascii="Times New Roman" w:eastAsiaTheme="majorEastAsia" w:hAnsi="Times New Roman" w:cs="Times New Roman"/>
        </w:rPr>
        <w:t xml:space="preserve">main effect for </w:t>
      </w:r>
      <w:r w:rsidR="00AE2733" w:rsidRPr="00F9232D">
        <w:rPr>
          <w:rFonts w:ascii="Times New Roman" w:eastAsiaTheme="majorEastAsia" w:hAnsi="Times New Roman" w:cs="Times New Roman"/>
        </w:rPr>
        <w:t>Total</w:t>
      </w:r>
      <w:r w:rsidR="0013312D"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400729"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F9232D">
        <w:rPr>
          <w:rFonts w:ascii="Times New Roman" w:eastAsiaTheme="majorEastAsia" w:hAnsi="Times New Roman" w:cs="Times New Roman"/>
        </w:rPr>
        <w:t>]</w:t>
      </w:r>
      <w:r w:rsidR="0013312D" w:rsidRPr="00F9232D">
        <w:rPr>
          <w:rFonts w:ascii="Times New Roman" w:eastAsiaTheme="majorEastAsia" w:hAnsi="Times New Roman" w:cs="Times New Roman"/>
        </w:rPr>
        <w:t xml:space="preserve">, suggesting that </w:t>
      </w:r>
      <w:r w:rsidR="008217F0" w:rsidRPr="00F9232D">
        <w:rPr>
          <w:rFonts w:ascii="Times New Roman" w:eastAsiaTheme="majorEastAsia" w:hAnsi="Times New Roman" w:cs="Times New Roman"/>
        </w:rPr>
        <w:t xml:space="preserve">in phase 2, participants </w:t>
      </w:r>
      <w:r w:rsidR="000A467A" w:rsidRPr="00F9232D">
        <w:rPr>
          <w:rFonts w:ascii="Times New Roman" w:eastAsiaTheme="majorEastAsia" w:hAnsi="Times New Roman" w:cs="Times New Roman"/>
        </w:rPr>
        <w:t xml:space="preserve">had higher correct scores in </w:t>
      </w:r>
      <w:r w:rsidR="008217F0" w:rsidRPr="00F9232D">
        <w:rPr>
          <w:rFonts w:ascii="Times New Roman" w:eastAsiaTheme="majorEastAsia" w:hAnsi="Times New Roman" w:cs="Times New Roman"/>
        </w:rPr>
        <w:t xml:space="preserve">the </w:t>
      </w:r>
      <w:r w:rsidR="009A7216" w:rsidRPr="00F9232D">
        <w:rPr>
          <w:rFonts w:ascii="Times New Roman" w:eastAsiaTheme="majorEastAsia" w:hAnsi="Times New Roman" w:cs="Times New Roman"/>
        </w:rPr>
        <w:t>T</w:t>
      </w:r>
      <w:r w:rsidR="008217F0" w:rsidRPr="00F9232D">
        <w:rPr>
          <w:rFonts w:ascii="Times New Roman" w:eastAsiaTheme="majorEastAsia" w:hAnsi="Times New Roman" w:cs="Times New Roman"/>
        </w:rPr>
        <w:t>otal</w:t>
      </w:r>
      <w:r w:rsidR="009A7216" w:rsidRPr="00F9232D">
        <w:rPr>
          <w:rFonts w:ascii="Times New Roman" w:eastAsiaTheme="majorEastAsia" w:hAnsi="Times New Roman" w:cs="Times New Roman"/>
        </w:rPr>
        <w:t xml:space="preserve"> than Partial Reversal</w:t>
      </w:r>
      <w:r w:rsidR="008217F0" w:rsidRPr="00F9232D">
        <w:rPr>
          <w:rFonts w:ascii="Times New Roman" w:eastAsiaTheme="majorEastAsia" w:hAnsi="Times New Roman" w:cs="Times New Roman"/>
        </w:rPr>
        <w:t xml:space="preserve"> task. </w:t>
      </w:r>
      <w:r w:rsidR="003C5594" w:rsidRPr="00F9232D">
        <w:rPr>
          <w:rFonts w:ascii="Times New Roman" w:eastAsiaTheme="majorEastAsia" w:hAnsi="Times New Roman" w:cs="Times New Roman"/>
        </w:rPr>
        <w:t>T</w:t>
      </w:r>
      <w:r w:rsidR="008217F0" w:rsidRPr="00F9232D">
        <w:rPr>
          <w:rFonts w:ascii="Times New Roman" w:eastAsiaTheme="majorEastAsia" w:hAnsi="Times New Roman" w:cs="Times New Roman"/>
        </w:rPr>
        <w:t xml:space="preserve">here is </w:t>
      </w:r>
      <w:r w:rsidR="003C5594" w:rsidRPr="00F9232D">
        <w:rPr>
          <w:rFonts w:ascii="Times New Roman" w:eastAsiaTheme="majorEastAsia" w:hAnsi="Times New Roman" w:cs="Times New Roman"/>
        </w:rPr>
        <w:t xml:space="preserve">also </w:t>
      </w:r>
      <w:r w:rsidR="008217F0" w:rsidRPr="00F9232D">
        <w:rPr>
          <w:rFonts w:ascii="Times New Roman" w:eastAsiaTheme="majorEastAsia" w:hAnsi="Times New Roman" w:cs="Times New Roman"/>
        </w:rPr>
        <w:t xml:space="preserve">a </w:t>
      </w:r>
      <w:r w:rsidR="006C79C6" w:rsidRPr="00F9232D">
        <w:rPr>
          <w:rFonts w:ascii="Times New Roman" w:eastAsiaTheme="majorEastAsia" w:hAnsi="Times New Roman" w:cs="Times New Roman"/>
        </w:rPr>
        <w:t xml:space="preserve">positive </w:t>
      </w:r>
      <w:r w:rsidR="008217F0" w:rsidRPr="00F9232D">
        <w:rPr>
          <w:rFonts w:ascii="Times New Roman" w:eastAsiaTheme="majorEastAsia" w:hAnsi="Times New Roman" w:cs="Times New Roman"/>
        </w:rPr>
        <w:t xml:space="preserve">main effect </w:t>
      </w:r>
      <w:r w:rsidR="009A7216" w:rsidRPr="00F9232D">
        <w:rPr>
          <w:rFonts w:ascii="Times New Roman" w:eastAsiaTheme="majorEastAsia" w:hAnsi="Times New Roman" w:cs="Times New Roman"/>
        </w:rPr>
        <w:t>of</w:t>
      </w:r>
      <w:r w:rsidR="008217F0" w:rsidRPr="00F9232D">
        <w:rPr>
          <w:rFonts w:ascii="Times New Roman" w:eastAsiaTheme="majorEastAsia" w:hAnsi="Times New Roman" w:cs="Times New Roman"/>
        </w:rPr>
        <w:t xml:space="preserve"> </w:t>
      </w:r>
      <w:r w:rsidR="00FC4C0D" w:rsidRPr="00F9232D">
        <w:rPr>
          <w:rFonts w:ascii="Times New Roman" w:eastAsiaTheme="majorEastAsia" w:hAnsi="Times New Roman" w:cs="Times New Roman"/>
        </w:rPr>
        <w:t>B</w:t>
      </w:r>
      <w:r w:rsidR="008217F0" w:rsidRPr="00F9232D">
        <w:rPr>
          <w:rFonts w:ascii="Times New Roman" w:eastAsiaTheme="majorEastAsia" w:hAnsi="Times New Roman" w:cs="Times New Roman"/>
        </w:rPr>
        <w:t>locks</w:t>
      </w:r>
      <w:r w:rsidR="006C79C6" w:rsidRPr="00F9232D">
        <w:rPr>
          <w:rFonts w:ascii="Times New Roman" w:eastAsiaTheme="majorEastAsia" w:hAnsi="Times New Roman" w:cs="Times New Roman"/>
        </w:rPr>
        <w:t xml:space="preserve"> </w:t>
      </w:r>
      <w:r w:rsidR="00A16D64"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F9232D">
        <w:rPr>
          <w:rFonts w:ascii="Times New Roman" w:eastAsiaTheme="majorEastAsia" w:hAnsi="Times New Roman" w:cs="Times New Roman"/>
        </w:rPr>
        <w:t>]</w:t>
      </w:r>
      <w:r w:rsidR="00280055" w:rsidRPr="00F9232D">
        <w:rPr>
          <w:rFonts w:ascii="Times New Roman" w:eastAsiaTheme="majorEastAsia" w:hAnsi="Times New Roman" w:cs="Times New Roman"/>
        </w:rPr>
        <w:t xml:space="preserve"> </w:t>
      </w:r>
      <w:r w:rsidR="006C79C6" w:rsidRPr="00F9232D">
        <w:rPr>
          <w:rFonts w:ascii="Times New Roman" w:eastAsiaTheme="majorEastAsia" w:hAnsi="Times New Roman" w:cs="Times New Roman"/>
        </w:rPr>
        <w:t>suggest</w:t>
      </w:r>
      <w:r w:rsidR="00280055" w:rsidRPr="00F9232D">
        <w:rPr>
          <w:rFonts w:ascii="Times New Roman" w:eastAsiaTheme="majorEastAsia" w:hAnsi="Times New Roman" w:cs="Times New Roman"/>
        </w:rPr>
        <w:t>ing</w:t>
      </w:r>
      <w:r w:rsidR="006C79C6" w:rsidRPr="00F9232D">
        <w:rPr>
          <w:rFonts w:ascii="Times New Roman" w:eastAsiaTheme="majorEastAsia" w:hAnsi="Times New Roman" w:cs="Times New Roman"/>
        </w:rPr>
        <w:t xml:space="preserve"> that participants </w:t>
      </w:r>
      <w:r w:rsidR="003C5594" w:rsidRPr="00F9232D">
        <w:rPr>
          <w:rFonts w:ascii="Times New Roman" w:eastAsiaTheme="majorEastAsia" w:hAnsi="Times New Roman" w:cs="Times New Roman"/>
        </w:rPr>
        <w:t>improv</w:t>
      </w:r>
      <w:r w:rsidR="009A7216" w:rsidRPr="00F9232D">
        <w:rPr>
          <w:rFonts w:ascii="Times New Roman" w:eastAsiaTheme="majorEastAsia" w:hAnsi="Times New Roman" w:cs="Times New Roman"/>
        </w:rPr>
        <w:t>ed</w:t>
      </w:r>
      <w:r w:rsidR="003C5594" w:rsidRPr="00F9232D">
        <w:rPr>
          <w:rFonts w:ascii="Times New Roman" w:eastAsiaTheme="majorEastAsia" w:hAnsi="Times New Roman" w:cs="Times New Roman"/>
        </w:rPr>
        <w:t xml:space="preserve"> across </w:t>
      </w:r>
      <w:r w:rsidR="009A7216" w:rsidRPr="00F9232D">
        <w:rPr>
          <w:rFonts w:ascii="Times New Roman" w:eastAsiaTheme="majorEastAsia" w:hAnsi="Times New Roman" w:cs="Times New Roman"/>
        </w:rPr>
        <w:t xml:space="preserve">reversal </w:t>
      </w:r>
      <w:r w:rsidR="003C5594" w:rsidRPr="00F9232D">
        <w:rPr>
          <w:rFonts w:ascii="Times New Roman" w:eastAsiaTheme="majorEastAsia" w:hAnsi="Times New Roman" w:cs="Times New Roman"/>
        </w:rPr>
        <w:t>trials</w:t>
      </w:r>
      <w:r w:rsidR="00D00AB2" w:rsidRPr="00F9232D">
        <w:rPr>
          <w:rFonts w:ascii="Times New Roman" w:eastAsiaTheme="majorEastAsia" w:hAnsi="Times New Roman" w:cs="Times New Roman"/>
        </w:rPr>
        <w:t xml:space="preserve">. However, the interaction between task and </w:t>
      </w:r>
      <w:r w:rsidR="00FC4C0D" w:rsidRPr="00F9232D">
        <w:rPr>
          <w:rFonts w:ascii="Times New Roman" w:eastAsiaTheme="majorEastAsia" w:hAnsi="Times New Roman" w:cs="Times New Roman"/>
        </w:rPr>
        <w:t>B</w:t>
      </w:r>
      <w:r w:rsidR="00D00AB2" w:rsidRPr="00F9232D">
        <w:rPr>
          <w:rFonts w:ascii="Times New Roman" w:eastAsiaTheme="majorEastAsia" w:hAnsi="Times New Roman" w:cs="Times New Roman"/>
        </w:rPr>
        <w:t xml:space="preserve">locks was not significant </w:t>
      </w:r>
      <w:r w:rsidR="00BE63D5"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F9232D">
        <w:rPr>
          <w:rFonts w:ascii="Times New Roman" w:eastAsiaTheme="majorEastAsia" w:hAnsi="Times New Roman" w:cs="Times New Roman"/>
        </w:rPr>
        <w:t>]</w:t>
      </w:r>
      <w:r w:rsidR="00D00AB2" w:rsidRPr="00F9232D">
        <w:rPr>
          <w:rFonts w:ascii="Times New Roman" w:eastAsiaTheme="majorEastAsia" w:hAnsi="Times New Roman" w:cs="Times New Roman"/>
        </w:rPr>
        <w:t xml:space="preserve">. </w:t>
      </w:r>
      <w:r w:rsidR="009B3F48" w:rsidRPr="00F9232D">
        <w:rPr>
          <w:rFonts w:ascii="Times New Roman" w:eastAsiaTheme="majorEastAsia" w:hAnsi="Times New Roman" w:cs="Times New Roman"/>
        </w:rPr>
        <w:t xml:space="preserve">Just to corroborate that </w:t>
      </w:r>
      <w:r w:rsidR="005832F1" w:rsidRPr="00F9232D">
        <w:rPr>
          <w:rFonts w:ascii="Times New Roman" w:eastAsiaTheme="majorEastAsia" w:hAnsi="Times New Roman" w:cs="Times New Roman"/>
        </w:rPr>
        <w:t>Partial</w:t>
      </w:r>
      <w:r w:rsidR="00650B7D" w:rsidRPr="00F9232D">
        <w:rPr>
          <w:rFonts w:ascii="Times New Roman" w:eastAsiaTheme="majorEastAsia" w:hAnsi="Times New Roman" w:cs="Times New Roman"/>
        </w:rPr>
        <w:t xml:space="preserve"> reversal impaired </w:t>
      </w:r>
      <w:r w:rsidR="0016182F" w:rsidRPr="00F9232D">
        <w:rPr>
          <w:rFonts w:ascii="Times New Roman" w:eastAsiaTheme="majorEastAsia" w:hAnsi="Times New Roman" w:cs="Times New Roman"/>
        </w:rPr>
        <w:t>reacquisition</w:t>
      </w:r>
      <w:r w:rsidR="00650B7D" w:rsidRPr="00F9232D">
        <w:rPr>
          <w:rFonts w:ascii="Times New Roman" w:eastAsiaTheme="majorEastAsia" w:hAnsi="Times New Roman" w:cs="Times New Roman"/>
        </w:rPr>
        <w:t xml:space="preserve"> of the categories, we tested the first block </w:t>
      </w:r>
      <w:r w:rsidR="0016182F" w:rsidRPr="00F9232D">
        <w:rPr>
          <w:rFonts w:ascii="Times New Roman" w:eastAsiaTheme="majorEastAsia" w:hAnsi="Times New Roman" w:cs="Times New Roman"/>
        </w:rPr>
        <w:t xml:space="preserve">between </w:t>
      </w:r>
      <w:r w:rsidR="009A7216" w:rsidRPr="00F9232D">
        <w:rPr>
          <w:rFonts w:ascii="Times New Roman" w:eastAsiaTheme="majorEastAsia" w:hAnsi="Times New Roman" w:cs="Times New Roman"/>
        </w:rPr>
        <w:t>T</w:t>
      </w:r>
      <w:r w:rsidR="0016182F" w:rsidRPr="00F9232D">
        <w:rPr>
          <w:rFonts w:ascii="Times New Roman" w:eastAsiaTheme="majorEastAsia" w:hAnsi="Times New Roman" w:cs="Times New Roman"/>
        </w:rPr>
        <w:t xml:space="preserve">otal vs </w:t>
      </w:r>
      <w:r w:rsidR="009A7216" w:rsidRPr="00F9232D">
        <w:rPr>
          <w:rFonts w:ascii="Times New Roman" w:eastAsiaTheme="majorEastAsia" w:hAnsi="Times New Roman" w:cs="Times New Roman"/>
        </w:rPr>
        <w:t>P</w:t>
      </w:r>
      <w:r w:rsidR="0016182F" w:rsidRPr="00F9232D">
        <w:rPr>
          <w:rFonts w:ascii="Times New Roman" w:eastAsiaTheme="majorEastAsia" w:hAnsi="Times New Roman" w:cs="Times New Roman"/>
        </w:rPr>
        <w:t xml:space="preserve">artial, and we found a significant and large effect </w:t>
      </w:r>
      <w:r w:rsidR="00BC00D1"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F9232D">
        <w:rPr>
          <w:rFonts w:ascii="Times New Roman" w:eastAsiaTheme="majorEastAsia" w:hAnsi="Times New Roman" w:cs="Times New Roman"/>
        </w:rPr>
        <w:t>]</w:t>
      </w:r>
      <w:r w:rsidR="0016182F" w:rsidRPr="00F9232D">
        <w:rPr>
          <w:rFonts w:ascii="Times New Roman" w:eastAsiaTheme="majorEastAsia" w:hAnsi="Times New Roman" w:cs="Times New Roman"/>
        </w:rPr>
        <w:t>.</w:t>
      </w:r>
    </w:p>
    <w:p w14:paraId="7373C3F4" w14:textId="5007C6C1" w:rsidR="005B420C" w:rsidRPr="00F9232D" w:rsidRDefault="00C631FD" w:rsidP="005B420C">
      <w:pPr>
        <w:pStyle w:val="Heading3"/>
        <w:rPr>
          <w:rFonts w:ascii="Times New Roman" w:hAnsi="Times New Roman" w:cs="Times New Roman"/>
        </w:rPr>
      </w:pPr>
      <w:r w:rsidRPr="00F9232D">
        <w:rPr>
          <w:rFonts w:ascii="Times New Roman" w:hAnsi="Times New Roman" w:cs="Times New Roman"/>
        </w:rPr>
        <w:t>Within</w:t>
      </w:r>
      <w:r w:rsidR="00925F10" w:rsidRPr="00F9232D">
        <w:rPr>
          <w:rFonts w:ascii="Times New Roman" w:hAnsi="Times New Roman" w:cs="Times New Roman"/>
        </w:rPr>
        <w:t>-</w:t>
      </w:r>
      <w:r w:rsidRPr="00F9232D">
        <w:rPr>
          <w:rFonts w:ascii="Times New Roman" w:hAnsi="Times New Roman" w:cs="Times New Roman"/>
        </w:rPr>
        <w:t>Category Interference</w:t>
      </w:r>
      <w:r w:rsidR="00F625A7" w:rsidRPr="00F9232D">
        <w:rPr>
          <w:rFonts w:ascii="Times New Roman" w:hAnsi="Times New Roman" w:cs="Times New Roman"/>
        </w:rPr>
        <w:t xml:space="preserve"> in </w:t>
      </w:r>
      <w:r w:rsidR="001A32FE" w:rsidRPr="00F9232D">
        <w:rPr>
          <w:rFonts w:ascii="Times New Roman" w:hAnsi="Times New Roman" w:cs="Times New Roman"/>
        </w:rPr>
        <w:t xml:space="preserve">the </w:t>
      </w:r>
      <w:r w:rsidR="00F625A7" w:rsidRPr="00F9232D">
        <w:rPr>
          <w:rFonts w:ascii="Times New Roman" w:hAnsi="Times New Roman" w:cs="Times New Roman"/>
        </w:rPr>
        <w:t>Partial Reversal</w:t>
      </w:r>
      <w:r w:rsidR="001A32FE" w:rsidRPr="00F9232D">
        <w:rPr>
          <w:rFonts w:ascii="Times New Roman" w:hAnsi="Times New Roman" w:cs="Times New Roman"/>
        </w:rPr>
        <w:t xml:space="preserve"> task</w:t>
      </w:r>
    </w:p>
    <w:p w14:paraId="7F940A04" w14:textId="71803C47" w:rsidR="00EF7FD6" w:rsidRPr="00F9232D" w:rsidRDefault="00FB0C5F" w:rsidP="00E410F2">
      <w:pPr>
        <w:rPr>
          <w:rFonts w:ascii="Times New Roman" w:eastAsiaTheme="majorEastAsia" w:hAnsi="Times New Roman" w:cs="Times New Roman"/>
        </w:rPr>
      </w:pPr>
      <w:r w:rsidRPr="00F9232D">
        <w:rPr>
          <w:rFonts w:ascii="Times New Roman" w:hAnsi="Times New Roman" w:cs="Times New Roman"/>
        </w:rPr>
        <w:tab/>
      </w:r>
      <w:r w:rsidR="00925F10" w:rsidRPr="00F9232D">
        <w:rPr>
          <w:rFonts w:ascii="Times New Roman" w:hAnsi="Times New Roman" w:cs="Times New Roman"/>
        </w:rPr>
        <w:t xml:space="preserve">To the extent that category learning involves a common coding mechanism, we expect that in the Partial Reversal task learning a new category assignment on reversed trials would interfere with performance on nonreversed trials. </w:t>
      </w:r>
      <w:r w:rsidR="00925F10" w:rsidRPr="00F9232D">
        <w:rPr>
          <w:rFonts w:ascii="Times New Roman" w:eastAsiaTheme="majorEastAsia" w:hAnsi="Times New Roman" w:cs="Times New Roman"/>
        </w:rPr>
        <w:t>N</w:t>
      </w:r>
      <w:r w:rsidR="00EC1FF3" w:rsidRPr="00F9232D">
        <w:rPr>
          <w:rFonts w:ascii="Times New Roman" w:eastAsiaTheme="majorEastAsia" w:hAnsi="Times New Roman" w:cs="Times New Roman"/>
        </w:rPr>
        <w:t xml:space="preserve">onreversed exemplars suffered a reduction in performance even </w:t>
      </w:r>
      <w:r w:rsidR="00925F10" w:rsidRPr="00F9232D">
        <w:rPr>
          <w:rFonts w:ascii="Times New Roman" w:eastAsiaTheme="majorEastAsia" w:hAnsi="Times New Roman" w:cs="Times New Roman"/>
        </w:rPr>
        <w:t xml:space="preserve">though </w:t>
      </w:r>
      <w:r w:rsidR="00EC1FF3" w:rsidRPr="00F9232D">
        <w:rPr>
          <w:rFonts w:ascii="Times New Roman" w:eastAsiaTheme="majorEastAsia" w:hAnsi="Times New Roman" w:cs="Times New Roman"/>
        </w:rPr>
        <w:t xml:space="preserve">their </w:t>
      </w:r>
      <w:r w:rsidR="009B3100" w:rsidRPr="00F9232D">
        <w:rPr>
          <w:rFonts w:ascii="Times New Roman" w:eastAsiaTheme="majorEastAsia" w:hAnsi="Times New Roman" w:cs="Times New Roman"/>
        </w:rPr>
        <w:t xml:space="preserve">category </w:t>
      </w:r>
      <w:r w:rsidR="00925F10" w:rsidRPr="00F9232D">
        <w:rPr>
          <w:rFonts w:ascii="Times New Roman" w:eastAsiaTheme="majorEastAsia" w:hAnsi="Times New Roman" w:cs="Times New Roman"/>
        </w:rPr>
        <w:t xml:space="preserve">assignments </w:t>
      </w:r>
      <w:r w:rsidR="009B3100" w:rsidRPr="00F9232D">
        <w:rPr>
          <w:rFonts w:ascii="Times New Roman" w:eastAsiaTheme="majorEastAsia" w:hAnsi="Times New Roman" w:cs="Times New Roman"/>
        </w:rPr>
        <w:t xml:space="preserve">remained </w:t>
      </w:r>
      <w:r w:rsidR="0005604E" w:rsidRPr="00F9232D">
        <w:rPr>
          <w:rFonts w:ascii="Times New Roman" w:eastAsiaTheme="majorEastAsia" w:hAnsi="Times New Roman" w:cs="Times New Roman"/>
        </w:rPr>
        <w:t>unchanged</w:t>
      </w:r>
      <w:r w:rsidR="0041117E" w:rsidRPr="00F9232D">
        <w:rPr>
          <w:rFonts w:ascii="Times New Roman" w:eastAsiaTheme="majorEastAsia" w:hAnsi="Times New Roman" w:cs="Times New Roman"/>
        </w:rPr>
        <w:t xml:space="preserve"> (</w:t>
      </w:r>
      <w:r w:rsidR="0041117E" w:rsidRPr="00F9232D">
        <w:rPr>
          <w:rFonts w:ascii="Times New Roman" w:eastAsiaTheme="majorEastAsia" w:hAnsi="Times New Roman" w:cs="Times New Roman"/>
          <w:b/>
          <w:bCs/>
        </w:rPr>
        <w:t>Figure 2A</w:t>
      </w:r>
      <w:r w:rsidR="0041117E" w:rsidRPr="00F9232D">
        <w:rPr>
          <w:rFonts w:ascii="Times New Roman" w:eastAsiaTheme="majorEastAsia" w:hAnsi="Times New Roman" w:cs="Times New Roman"/>
        </w:rPr>
        <w:t>)</w:t>
      </w:r>
      <w:r w:rsidR="00C03B8D"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N</w:t>
      </w:r>
      <w:r w:rsidR="009A29E8" w:rsidRPr="00F9232D">
        <w:rPr>
          <w:rFonts w:ascii="Times New Roman" w:eastAsiaTheme="majorEastAsia" w:hAnsi="Times New Roman" w:cs="Times New Roman"/>
        </w:rPr>
        <w:t>onreversed exempl</w:t>
      </w:r>
      <w:r w:rsidR="00B86F48" w:rsidRPr="00F9232D">
        <w:rPr>
          <w:rFonts w:ascii="Times New Roman" w:eastAsiaTheme="majorEastAsia" w:hAnsi="Times New Roman" w:cs="Times New Roman"/>
        </w:rPr>
        <w:t>ar</w:t>
      </w:r>
      <w:r w:rsidR="00925F10" w:rsidRPr="00F9232D">
        <w:rPr>
          <w:rFonts w:ascii="Times New Roman" w:eastAsiaTheme="majorEastAsia" w:hAnsi="Times New Roman" w:cs="Times New Roman"/>
        </w:rPr>
        <w:t xml:space="preserve"> performance</w:t>
      </w:r>
      <w:r w:rsidR="00B86F48"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declined on</w:t>
      </w:r>
      <w:r w:rsidR="00BA7C8D" w:rsidRPr="00F9232D">
        <w:rPr>
          <w:rFonts w:ascii="Times New Roman" w:eastAsiaTheme="majorEastAsia" w:hAnsi="Times New Roman" w:cs="Times New Roman"/>
        </w:rPr>
        <w:t xml:space="preserve"> block </w:t>
      </w:r>
      <w:r w:rsidR="00994E5A" w:rsidRPr="00F9232D">
        <w:rPr>
          <w:rFonts w:ascii="Times New Roman" w:eastAsiaTheme="majorEastAsia" w:hAnsi="Times New Roman" w:cs="Times New Roman"/>
        </w:rPr>
        <w:t xml:space="preserve">7 </w:t>
      </w:r>
      <w:r w:rsidR="00925F10" w:rsidRPr="00F9232D">
        <w:rPr>
          <w:rFonts w:ascii="Times New Roman" w:eastAsiaTheme="majorEastAsia" w:hAnsi="Times New Roman" w:cs="Times New Roman"/>
        </w:rPr>
        <w:t>relative to</w:t>
      </w:r>
      <w:r w:rsidR="00994E5A" w:rsidRPr="00F9232D">
        <w:rPr>
          <w:rFonts w:ascii="Times New Roman" w:eastAsiaTheme="majorEastAsia" w:hAnsi="Times New Roman" w:cs="Times New Roman"/>
        </w:rPr>
        <w:t xml:space="preserve"> block </w:t>
      </w:r>
      <w:r w:rsidR="00BA7C8D" w:rsidRPr="00F9232D">
        <w:rPr>
          <w:rFonts w:ascii="Times New Roman" w:eastAsiaTheme="majorEastAsia" w:hAnsi="Times New Roman" w:cs="Times New Roman"/>
        </w:rPr>
        <w:t>6</w:t>
      </w:r>
      <w:r w:rsidR="0041117E" w:rsidRPr="00F9232D">
        <w:rPr>
          <w:rFonts w:ascii="Times New Roman" w:eastAsiaTheme="majorEastAsia" w:hAnsi="Times New Roman" w:cs="Times New Roman"/>
        </w:rPr>
        <w:t xml:space="preserve">, </w:t>
      </w:r>
      <w:r w:rsidR="006412DE" w:rsidRPr="00F9232D">
        <w:rPr>
          <w:rFonts w:ascii="Times New Roman" w:eastAsiaTheme="majorEastAsia" w:hAnsi="Times New Roman" w:cs="Times New Roman"/>
        </w:rPr>
        <w:t xml:space="preserve">i.e., </w:t>
      </w:r>
      <w:r w:rsidR="00925F10" w:rsidRPr="00F9232D">
        <w:rPr>
          <w:rFonts w:ascii="Times New Roman" w:eastAsiaTheme="majorEastAsia" w:hAnsi="Times New Roman" w:cs="Times New Roman"/>
        </w:rPr>
        <w:t xml:space="preserve">comparing the block just prior to </w:t>
      </w:r>
      <w:r w:rsidR="0041117E" w:rsidRPr="00F9232D">
        <w:rPr>
          <w:rFonts w:ascii="Times New Roman" w:eastAsiaTheme="majorEastAsia" w:hAnsi="Times New Roman" w:cs="Times New Roman"/>
        </w:rPr>
        <w:t>and after reversal</w:t>
      </w:r>
      <w:r w:rsidR="00BA7C8D" w:rsidRPr="00F9232D">
        <w:rPr>
          <w:rFonts w:ascii="Times New Roman" w:eastAsiaTheme="majorEastAsia" w:hAnsi="Times New Roman" w:cs="Times New Roman"/>
        </w:rPr>
        <w:t xml:space="preserve"> </w:t>
      </w:r>
      <w:r w:rsidR="001A32FE"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sidRPr="00F9232D">
        <w:rPr>
          <w:rFonts w:ascii="Times New Roman" w:eastAsiaTheme="majorEastAsia" w:hAnsi="Times New Roman" w:cs="Times New Roman"/>
        </w:rPr>
        <w:t>]</w:t>
      </w:r>
      <w:r w:rsidR="00E410F2" w:rsidRPr="00F9232D">
        <w:rPr>
          <w:rFonts w:ascii="Times New Roman" w:eastAsiaTheme="majorEastAsia" w:hAnsi="Times New Roman" w:cs="Times New Roman"/>
        </w:rPr>
        <w:t>.</w:t>
      </w:r>
      <w:r w:rsidR="000F28BF"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In addition, we might expect that as reversed exemplar performance improves this could result in further performance reductions on nonreversed trials. The largest improvements on reversed exemplars during the reversal phase came from blocks 7 to 8. However, as performance on those trials improved across these blocks, performance on nonreversed trials did not get worse, but also improved. </w:t>
      </w:r>
      <w:r w:rsidR="00E410F2" w:rsidRPr="00F9232D">
        <w:rPr>
          <w:rFonts w:ascii="Times New Roman" w:eastAsiaTheme="majorEastAsia" w:hAnsi="Times New Roman" w:cs="Times New Roman"/>
        </w:rPr>
        <w:t>W</w:t>
      </w:r>
      <w:r w:rsidR="003A0374" w:rsidRPr="00F9232D">
        <w:rPr>
          <w:rFonts w:ascii="Times New Roman" w:eastAsiaTheme="majorEastAsia" w:hAnsi="Times New Roman" w:cs="Times New Roman"/>
        </w:rPr>
        <w:t xml:space="preserve">e </w:t>
      </w:r>
      <w:r w:rsidR="001023F0" w:rsidRPr="00F9232D">
        <w:rPr>
          <w:rFonts w:ascii="Times New Roman" w:eastAsiaTheme="majorEastAsia" w:hAnsi="Times New Roman" w:cs="Times New Roman"/>
        </w:rPr>
        <w:t xml:space="preserve">compared </w:t>
      </w:r>
      <w:r w:rsidR="0012377E" w:rsidRPr="00F9232D">
        <w:rPr>
          <w:rFonts w:ascii="Times New Roman" w:eastAsiaTheme="majorEastAsia" w:hAnsi="Times New Roman" w:cs="Times New Roman"/>
        </w:rPr>
        <w:t xml:space="preserve">the </w:t>
      </w:r>
      <w:r w:rsidR="00CD0829" w:rsidRPr="00F9232D">
        <w:rPr>
          <w:rFonts w:ascii="Times New Roman" w:eastAsiaTheme="majorEastAsia" w:hAnsi="Times New Roman" w:cs="Times New Roman"/>
        </w:rPr>
        <w:t xml:space="preserve">Partial </w:t>
      </w:r>
      <w:r w:rsidR="0012377E" w:rsidRPr="00F9232D">
        <w:rPr>
          <w:rFonts w:ascii="Times New Roman" w:eastAsiaTheme="majorEastAsia" w:hAnsi="Times New Roman" w:cs="Times New Roman"/>
        </w:rPr>
        <w:t xml:space="preserve">reversed </w:t>
      </w:r>
      <w:r w:rsidR="000578DF" w:rsidRPr="00F9232D">
        <w:rPr>
          <w:rFonts w:ascii="Times New Roman" w:eastAsiaTheme="majorEastAsia" w:hAnsi="Times New Roman" w:cs="Times New Roman"/>
        </w:rPr>
        <w:t xml:space="preserve">versus </w:t>
      </w:r>
      <w:r w:rsidR="00CD0829" w:rsidRPr="00F9232D">
        <w:rPr>
          <w:rFonts w:ascii="Times New Roman" w:eastAsiaTheme="majorEastAsia" w:hAnsi="Times New Roman" w:cs="Times New Roman"/>
        </w:rPr>
        <w:t xml:space="preserve">Partial </w:t>
      </w:r>
      <w:r w:rsidR="0012377E" w:rsidRPr="00F9232D">
        <w:rPr>
          <w:rFonts w:ascii="Times New Roman" w:eastAsiaTheme="majorEastAsia" w:hAnsi="Times New Roman" w:cs="Times New Roman"/>
        </w:rPr>
        <w:t>nonreversed</w:t>
      </w:r>
      <w:r w:rsidR="00CD0829" w:rsidRPr="00F9232D">
        <w:rPr>
          <w:rFonts w:ascii="Times New Roman" w:eastAsiaTheme="majorEastAsia" w:hAnsi="Times New Roman" w:cs="Times New Roman"/>
        </w:rPr>
        <w:t xml:space="preserve"> conditions</w:t>
      </w:r>
      <w:r w:rsidR="001023F0" w:rsidRPr="00F9232D">
        <w:rPr>
          <w:rFonts w:ascii="Times New Roman" w:eastAsiaTheme="majorEastAsia" w:hAnsi="Times New Roman" w:cs="Times New Roman"/>
        </w:rPr>
        <w:t xml:space="preserve">, and </w:t>
      </w:r>
      <w:r w:rsidR="00925F10" w:rsidRPr="00F9232D">
        <w:rPr>
          <w:rFonts w:ascii="Times New Roman" w:eastAsiaTheme="majorEastAsia" w:hAnsi="Times New Roman" w:cs="Times New Roman"/>
        </w:rPr>
        <w:t xml:space="preserve">although we </w:t>
      </w:r>
      <w:r w:rsidR="003A0374" w:rsidRPr="00F9232D">
        <w:rPr>
          <w:rFonts w:ascii="Times New Roman" w:eastAsiaTheme="majorEastAsia" w:hAnsi="Times New Roman" w:cs="Times New Roman"/>
        </w:rPr>
        <w:t>found a significant interaction</w:t>
      </w:r>
      <w:r w:rsidR="007409A9"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with </w:t>
      </w:r>
      <w:r w:rsidR="007409A9" w:rsidRPr="00F9232D">
        <w:rPr>
          <w:rFonts w:ascii="Times New Roman" w:eastAsiaTheme="majorEastAsia" w:hAnsi="Times New Roman" w:cs="Times New Roman"/>
        </w:rPr>
        <w:t xml:space="preserve">blocks (7 and 8) and </w:t>
      </w:r>
      <w:r w:rsidR="00EF7FD6" w:rsidRPr="00F9232D">
        <w:rPr>
          <w:rFonts w:ascii="Times New Roman" w:eastAsiaTheme="majorEastAsia" w:hAnsi="Times New Roman" w:cs="Times New Roman"/>
        </w:rPr>
        <w:t xml:space="preserve">conditions </w:t>
      </w:r>
      <w:r w:rsidR="003A0374"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sidRPr="00F9232D">
        <w:rPr>
          <w:rFonts w:ascii="Times New Roman" w:eastAsiaTheme="majorEastAsia" w:hAnsi="Times New Roman" w:cs="Times New Roman"/>
        </w:rPr>
        <w:t>]</w:t>
      </w:r>
      <w:r w:rsidR="00925F10" w:rsidRPr="00F9232D">
        <w:rPr>
          <w:rFonts w:ascii="Times New Roman" w:eastAsiaTheme="majorEastAsia" w:hAnsi="Times New Roman" w:cs="Times New Roman"/>
        </w:rPr>
        <w:t xml:space="preserve"> this simply indicates that reversed trials improved at a faster rate</w:t>
      </w:r>
      <w:r w:rsidR="006032EF" w:rsidRPr="00F9232D">
        <w:rPr>
          <w:rFonts w:ascii="Times New Roman" w:eastAsiaTheme="majorEastAsia" w:hAnsi="Times New Roman" w:cs="Times New Roman"/>
        </w:rPr>
        <w:t>.</w:t>
      </w:r>
      <w:r w:rsidR="00733FEC"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Finally, if reversal learning in the Partial task interferes with performance on nonreversed trials, this could be reflected by poorer performance on nonreversed trials relative to performance in the Total Reversal condition. To test this </w:t>
      </w:r>
      <w:r w:rsidR="009B2DDF" w:rsidRPr="00F9232D">
        <w:rPr>
          <w:rFonts w:ascii="Times New Roman" w:eastAsiaTheme="majorEastAsia" w:hAnsi="Times New Roman" w:cs="Times New Roman"/>
        </w:rPr>
        <w:t>idea,</w:t>
      </w:r>
      <w:r w:rsidR="00925F10" w:rsidRPr="00F9232D">
        <w:rPr>
          <w:rFonts w:ascii="Times New Roman" w:eastAsiaTheme="majorEastAsia" w:hAnsi="Times New Roman" w:cs="Times New Roman"/>
        </w:rPr>
        <w:t xml:space="preserve"> </w:t>
      </w:r>
      <w:r w:rsidR="00E22890" w:rsidRPr="00F9232D">
        <w:rPr>
          <w:rFonts w:ascii="Times New Roman" w:eastAsiaTheme="majorEastAsia" w:hAnsi="Times New Roman" w:cs="Times New Roman"/>
        </w:rPr>
        <w:t>we compared</w:t>
      </w:r>
      <w:r w:rsidR="00B80AD7"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performance in </w:t>
      </w:r>
      <w:r w:rsidR="00F32796" w:rsidRPr="00F9232D">
        <w:rPr>
          <w:rFonts w:ascii="Times New Roman" w:eastAsiaTheme="majorEastAsia" w:hAnsi="Times New Roman" w:cs="Times New Roman"/>
        </w:rPr>
        <w:t xml:space="preserve">the </w:t>
      </w:r>
      <w:r w:rsidR="00CD0829" w:rsidRPr="00F9232D">
        <w:rPr>
          <w:rFonts w:ascii="Times New Roman" w:eastAsiaTheme="majorEastAsia" w:hAnsi="Times New Roman" w:cs="Times New Roman"/>
        </w:rPr>
        <w:t xml:space="preserve">Partial nonreversed </w:t>
      </w:r>
      <w:r w:rsidR="006032EF" w:rsidRPr="00F9232D">
        <w:rPr>
          <w:rFonts w:ascii="Times New Roman" w:eastAsiaTheme="majorEastAsia" w:hAnsi="Times New Roman" w:cs="Times New Roman"/>
        </w:rPr>
        <w:t xml:space="preserve">and </w:t>
      </w:r>
      <w:r w:rsidR="00CD0829" w:rsidRPr="00F9232D">
        <w:rPr>
          <w:rFonts w:ascii="Times New Roman" w:eastAsiaTheme="majorEastAsia" w:hAnsi="Times New Roman" w:cs="Times New Roman"/>
        </w:rPr>
        <w:t xml:space="preserve">Total reversed </w:t>
      </w:r>
      <w:r w:rsidR="00925F10" w:rsidRPr="00F9232D">
        <w:rPr>
          <w:rFonts w:ascii="Times New Roman" w:eastAsiaTheme="majorEastAsia" w:hAnsi="Times New Roman" w:cs="Times New Roman"/>
        </w:rPr>
        <w:t xml:space="preserve">conditions in blocks 7 and 8 </w:t>
      </w:r>
      <w:r w:rsidR="00F32796" w:rsidRPr="00F9232D">
        <w:rPr>
          <w:rFonts w:ascii="Times New Roman" w:eastAsiaTheme="majorEastAsia" w:hAnsi="Times New Roman" w:cs="Times New Roman"/>
        </w:rPr>
        <w:t>and found a significant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sidRPr="00F9232D">
        <w:rPr>
          <w:rFonts w:ascii="Times New Roman" w:eastAsiaTheme="majorEastAsia" w:hAnsi="Times New Roman" w:cs="Times New Roman"/>
        </w:rPr>
        <w:t>]</w:t>
      </w:r>
      <w:r w:rsidR="00B87632"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However, t</w:t>
      </w:r>
      <w:r w:rsidR="00922638" w:rsidRPr="00F9232D">
        <w:rPr>
          <w:rFonts w:ascii="Times New Roman" w:eastAsiaTheme="majorEastAsia" w:hAnsi="Times New Roman" w:cs="Times New Roman"/>
        </w:rPr>
        <w:t xml:space="preserve">his interaction </w:t>
      </w:r>
      <w:r w:rsidR="00925F10" w:rsidRPr="00F9232D">
        <w:rPr>
          <w:rFonts w:ascii="Times New Roman" w:eastAsiaTheme="majorEastAsia" w:hAnsi="Times New Roman" w:cs="Times New Roman"/>
        </w:rPr>
        <w:t>indicates</w:t>
      </w:r>
      <w:r w:rsidR="00BF09B2"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that while </w:t>
      </w:r>
      <w:r w:rsidR="00BF09B2" w:rsidRPr="00F9232D">
        <w:rPr>
          <w:rFonts w:ascii="Times New Roman" w:eastAsiaTheme="majorEastAsia" w:hAnsi="Times New Roman" w:cs="Times New Roman"/>
        </w:rPr>
        <w:t xml:space="preserve">accuracy for </w:t>
      </w:r>
      <w:r w:rsidR="00925F10" w:rsidRPr="00F9232D">
        <w:rPr>
          <w:rFonts w:ascii="Times New Roman" w:eastAsiaTheme="majorEastAsia" w:hAnsi="Times New Roman" w:cs="Times New Roman"/>
        </w:rPr>
        <w:t>Partial non</w:t>
      </w:r>
      <w:r w:rsidR="00BF09B2" w:rsidRPr="00F9232D">
        <w:rPr>
          <w:rFonts w:ascii="Times New Roman" w:eastAsiaTheme="majorEastAsia" w:hAnsi="Times New Roman" w:cs="Times New Roman"/>
        </w:rPr>
        <w:t xml:space="preserve">reversed </w:t>
      </w:r>
      <w:r w:rsidR="00FB749E" w:rsidRPr="00F9232D">
        <w:rPr>
          <w:rFonts w:ascii="Times New Roman" w:eastAsiaTheme="majorEastAsia" w:hAnsi="Times New Roman" w:cs="Times New Roman"/>
        </w:rPr>
        <w:t>exemplars</w:t>
      </w:r>
      <w:r w:rsidR="00925F10" w:rsidRPr="00F9232D">
        <w:rPr>
          <w:rFonts w:ascii="Times New Roman" w:eastAsiaTheme="majorEastAsia" w:hAnsi="Times New Roman" w:cs="Times New Roman"/>
        </w:rPr>
        <w:t xml:space="preserve"> was superior to Total reversed exemplars in block 7</w:t>
      </w:r>
      <w:r w:rsidR="00FB749E" w:rsidRPr="00F9232D">
        <w:rPr>
          <w:rFonts w:ascii="Times New Roman" w:eastAsiaTheme="majorEastAsia" w:hAnsi="Times New Roman" w:cs="Times New Roman"/>
        </w:rPr>
        <w:t xml:space="preserve"> </w:t>
      </w:r>
      <w:r w:rsidR="00922638" w:rsidRPr="00F9232D">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sidRPr="00F9232D">
        <w:rPr>
          <w:rFonts w:ascii="Times New Roman" w:eastAsiaTheme="majorEastAsia" w:hAnsi="Times New Roman" w:cs="Times New Roman"/>
        </w:rPr>
        <w:t>]</w:t>
      </w:r>
      <w:r w:rsidR="00861B5C" w:rsidRPr="00F9232D">
        <w:rPr>
          <w:rFonts w:ascii="Times New Roman" w:eastAsiaTheme="majorEastAsia" w:hAnsi="Times New Roman" w:cs="Times New Roman"/>
        </w:rPr>
        <w:t>,</w:t>
      </w:r>
      <w:r w:rsidR="005E32E0"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Total Reversal performance did not significantly exceed Partial nonreversed performance in block 8</w:t>
      </w:r>
      <w:r w:rsidR="005E32E0"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sidRPr="00F9232D">
        <w:rPr>
          <w:rFonts w:ascii="Times New Roman" w:eastAsiaTheme="majorEastAsia" w:hAnsi="Times New Roman" w:cs="Times New Roman"/>
        </w:rPr>
        <w:t>].</w:t>
      </w:r>
      <w:r w:rsidR="00925F10" w:rsidRPr="00F9232D">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F9232D" w:rsidRDefault="00B25603" w:rsidP="00B25603">
      <w:pPr>
        <w:pStyle w:val="Heading3"/>
        <w:rPr>
          <w:rFonts w:ascii="Times New Roman" w:hAnsi="Times New Roman" w:cs="Times New Roman"/>
        </w:rPr>
      </w:pPr>
      <w:r w:rsidRPr="00F9232D">
        <w:rPr>
          <w:rFonts w:ascii="Times New Roman" w:hAnsi="Times New Roman" w:cs="Times New Roman"/>
        </w:rPr>
        <w:t xml:space="preserve">No </w:t>
      </w:r>
      <w:r w:rsidR="00480FB8" w:rsidRPr="00F9232D">
        <w:rPr>
          <w:rFonts w:ascii="Times New Roman" w:hAnsi="Times New Roman" w:cs="Times New Roman"/>
        </w:rPr>
        <w:t>D</w:t>
      </w:r>
      <w:r w:rsidRPr="00F9232D">
        <w:rPr>
          <w:rFonts w:ascii="Times New Roman" w:hAnsi="Times New Roman" w:cs="Times New Roman"/>
        </w:rPr>
        <w:t xml:space="preserve">ifferences in </w:t>
      </w:r>
      <w:r w:rsidR="00480FB8" w:rsidRPr="00F9232D">
        <w:rPr>
          <w:rFonts w:ascii="Times New Roman" w:hAnsi="Times New Roman" w:cs="Times New Roman"/>
        </w:rPr>
        <w:t>R</w:t>
      </w:r>
      <w:r w:rsidRPr="00F9232D">
        <w:rPr>
          <w:rFonts w:ascii="Times New Roman" w:hAnsi="Times New Roman" w:cs="Times New Roman"/>
        </w:rPr>
        <w:t xml:space="preserve">eaction </w:t>
      </w:r>
      <w:r w:rsidR="00480FB8" w:rsidRPr="00F9232D">
        <w:rPr>
          <w:rFonts w:ascii="Times New Roman" w:hAnsi="Times New Roman" w:cs="Times New Roman"/>
        </w:rPr>
        <w:t>T</w:t>
      </w:r>
      <w:r w:rsidRPr="00F9232D">
        <w:rPr>
          <w:rFonts w:ascii="Times New Roman" w:hAnsi="Times New Roman" w:cs="Times New Roman"/>
        </w:rPr>
        <w:t xml:space="preserve">ime </w:t>
      </w:r>
      <w:r w:rsidR="00480FB8" w:rsidRPr="00F9232D">
        <w:rPr>
          <w:rFonts w:ascii="Times New Roman" w:hAnsi="Times New Roman" w:cs="Times New Roman"/>
        </w:rPr>
        <w:t>A</w:t>
      </w:r>
      <w:r w:rsidRPr="00F9232D">
        <w:rPr>
          <w:rFonts w:ascii="Times New Roman" w:hAnsi="Times New Roman" w:cs="Times New Roman"/>
        </w:rPr>
        <w:t xml:space="preserve">fter </w:t>
      </w:r>
      <w:r w:rsidR="00480FB8" w:rsidRPr="00F9232D">
        <w:rPr>
          <w:rFonts w:ascii="Times New Roman" w:hAnsi="Times New Roman" w:cs="Times New Roman"/>
        </w:rPr>
        <w:t>R</w:t>
      </w:r>
      <w:r w:rsidRPr="00F9232D">
        <w:rPr>
          <w:rFonts w:ascii="Times New Roman" w:hAnsi="Times New Roman" w:cs="Times New Roman"/>
        </w:rPr>
        <w:t>eversal</w:t>
      </w:r>
    </w:p>
    <w:p w14:paraId="67D5AEC1" w14:textId="61EB301B" w:rsidR="001B1AD2" w:rsidRPr="00F9232D" w:rsidRDefault="00A969C8" w:rsidP="001B1AD2">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only the Phase 2 data. </w:t>
      </w:r>
      <w:r w:rsidR="00492385" w:rsidRPr="00F9232D">
        <w:rPr>
          <w:rFonts w:ascii="Times New Roman" w:eastAsiaTheme="majorEastAsia" w:hAnsi="Times New Roman" w:cs="Times New Roman"/>
        </w:rPr>
        <w:t xml:space="preserve">We also tested the </w:t>
      </w:r>
      <w:r w:rsidR="00886078" w:rsidRPr="00F9232D">
        <w:rPr>
          <w:rFonts w:ascii="Times New Roman" w:eastAsiaTheme="majorEastAsia" w:hAnsi="Times New Roman" w:cs="Times New Roman"/>
        </w:rPr>
        <w:t xml:space="preserve">RT for </w:t>
      </w:r>
      <w:r w:rsidR="00492385" w:rsidRPr="00F9232D">
        <w:rPr>
          <w:rFonts w:ascii="Times New Roman" w:eastAsiaTheme="majorEastAsia" w:hAnsi="Times New Roman" w:cs="Times New Roman"/>
        </w:rPr>
        <w:t xml:space="preserve">the second </w:t>
      </w:r>
      <w:r w:rsidR="00886078" w:rsidRPr="00F9232D">
        <w:rPr>
          <w:rFonts w:ascii="Times New Roman" w:eastAsiaTheme="majorEastAsia" w:hAnsi="Times New Roman" w:cs="Times New Roman"/>
        </w:rPr>
        <w:t xml:space="preserve">phase with </w:t>
      </w:r>
      <w:r w:rsidR="005E0058" w:rsidRPr="00F9232D">
        <w:rPr>
          <w:rFonts w:ascii="Times New Roman" w:eastAsiaTheme="majorEastAsia" w:hAnsi="Times New Roman" w:cs="Times New Roman"/>
        </w:rPr>
        <w:t>an</w:t>
      </w:r>
      <w:r w:rsidR="00886078" w:rsidRPr="00F9232D">
        <w:rPr>
          <w:rFonts w:ascii="Times New Roman" w:eastAsiaTheme="majorEastAsia" w:hAnsi="Times New Roman" w:cs="Times New Roman"/>
        </w:rPr>
        <w:t xml:space="preserve"> </w:t>
      </w:r>
      <w:r w:rsidR="009E24E5" w:rsidRPr="00F9232D">
        <w:rPr>
          <w:rFonts w:ascii="Times New Roman" w:eastAsiaTheme="majorEastAsia" w:hAnsi="Times New Roman" w:cs="Times New Roman"/>
        </w:rPr>
        <w:t>LMM</w:t>
      </w:r>
      <w:r w:rsidR="00886078" w:rsidRPr="00F9232D">
        <w:rPr>
          <w:rFonts w:ascii="Times New Roman" w:eastAsiaTheme="majorEastAsia" w:hAnsi="Times New Roman" w:cs="Times New Roman"/>
        </w:rPr>
        <w:t>. We found that RT</w:t>
      </w:r>
      <w:r w:rsidR="00013308" w:rsidRPr="00F9232D">
        <w:rPr>
          <w:rFonts w:ascii="Times New Roman" w:eastAsiaTheme="majorEastAsia" w:hAnsi="Times New Roman" w:cs="Times New Roman"/>
        </w:rPr>
        <w:t>s</w:t>
      </w:r>
      <w:r w:rsidR="00886078" w:rsidRPr="00F9232D">
        <w:rPr>
          <w:rFonts w:ascii="Times New Roman" w:eastAsiaTheme="majorEastAsia" w:hAnsi="Times New Roman" w:cs="Times New Roman"/>
        </w:rPr>
        <w:t xml:space="preserve"> </w:t>
      </w:r>
      <w:r w:rsidR="00013308" w:rsidRPr="00F9232D">
        <w:rPr>
          <w:rFonts w:ascii="Times New Roman" w:eastAsiaTheme="majorEastAsia" w:hAnsi="Times New Roman" w:cs="Times New Roman"/>
        </w:rPr>
        <w:t>did</w:t>
      </w:r>
      <w:r w:rsidR="00886078" w:rsidRPr="00F9232D">
        <w:rPr>
          <w:rFonts w:ascii="Times New Roman" w:eastAsiaTheme="majorEastAsia" w:hAnsi="Times New Roman" w:cs="Times New Roman"/>
        </w:rPr>
        <w:t xml:space="preserve"> not di</w:t>
      </w:r>
      <w:r w:rsidR="00013308" w:rsidRPr="00F9232D">
        <w:rPr>
          <w:rFonts w:ascii="Times New Roman" w:eastAsiaTheme="majorEastAsia" w:hAnsi="Times New Roman" w:cs="Times New Roman"/>
        </w:rPr>
        <w:t>ffer</w:t>
      </w:r>
      <w:r w:rsidR="00886078" w:rsidRPr="00F9232D">
        <w:rPr>
          <w:rFonts w:ascii="Times New Roman" w:eastAsiaTheme="majorEastAsia" w:hAnsi="Times New Roman" w:cs="Times New Roman"/>
        </w:rPr>
        <w:t xml:space="preserve"> between </w:t>
      </w:r>
      <w:r w:rsidR="00F44428" w:rsidRPr="00F9232D">
        <w:rPr>
          <w:rFonts w:ascii="Times New Roman" w:eastAsiaTheme="majorEastAsia" w:hAnsi="Times New Roman" w:cs="Times New Roman"/>
        </w:rPr>
        <w:t>tasks</w:t>
      </w:r>
      <w:r w:rsidR="00886078" w:rsidRPr="00F9232D">
        <w:rPr>
          <w:rFonts w:ascii="Times New Roman" w:eastAsiaTheme="majorEastAsia" w:hAnsi="Times New Roman" w:cs="Times New Roman"/>
        </w:rPr>
        <w:t xml:space="preserve"> (</w:t>
      </w:r>
      <w:r w:rsidR="009A7216" w:rsidRPr="00F9232D">
        <w:rPr>
          <w:rFonts w:ascii="Times New Roman" w:eastAsiaTheme="majorEastAsia" w:hAnsi="Times New Roman" w:cs="Times New Roman"/>
        </w:rPr>
        <w:t>T</w:t>
      </w:r>
      <w:r w:rsidR="00886078" w:rsidRPr="00F9232D">
        <w:rPr>
          <w:rFonts w:ascii="Times New Roman" w:eastAsiaTheme="majorEastAsia" w:hAnsi="Times New Roman" w:cs="Times New Roman"/>
        </w:rPr>
        <w:t xml:space="preserve">otal versus </w:t>
      </w:r>
      <w:r w:rsidR="009A7216" w:rsidRPr="00F9232D">
        <w:rPr>
          <w:rFonts w:ascii="Times New Roman" w:eastAsiaTheme="majorEastAsia" w:hAnsi="Times New Roman" w:cs="Times New Roman"/>
        </w:rPr>
        <w:t>P</w:t>
      </w:r>
      <w:r w:rsidR="00886078" w:rsidRPr="00F9232D">
        <w:rPr>
          <w:rFonts w:ascii="Times New Roman" w:eastAsiaTheme="majorEastAsia" w:hAnsi="Times New Roman" w:cs="Times New Roman"/>
        </w:rPr>
        <w:t xml:space="preserve">artial) </w:t>
      </w:r>
      <w:r w:rsidR="00F13933"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F9232D">
        <w:rPr>
          <w:rFonts w:ascii="Times New Roman" w:eastAsiaTheme="majorEastAsia" w:hAnsi="Times New Roman" w:cs="Times New Roman"/>
        </w:rPr>
        <w:t>]</w:t>
      </w:r>
      <w:r w:rsidR="00886078"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xml:space="preserve"> nor</w:t>
      </w:r>
      <w:r w:rsidR="009A7216" w:rsidRPr="00F9232D">
        <w:rPr>
          <w:rFonts w:ascii="Times New Roman" w:eastAsiaTheme="majorEastAsia" w:hAnsi="Times New Roman" w:cs="Times New Roman"/>
        </w:rPr>
        <w:t xml:space="preserve"> was there</w:t>
      </w:r>
      <w:r w:rsidR="000E6155" w:rsidRPr="00F9232D">
        <w:rPr>
          <w:rFonts w:ascii="Times New Roman" w:eastAsiaTheme="majorEastAsia" w:hAnsi="Times New Roman" w:cs="Times New Roman"/>
        </w:rPr>
        <w:t xml:space="preserve"> an effect o</w:t>
      </w:r>
      <w:r w:rsidR="009A7216" w:rsidRPr="00F9232D">
        <w:rPr>
          <w:rFonts w:ascii="Times New Roman" w:eastAsiaTheme="majorEastAsia" w:hAnsi="Times New Roman" w:cs="Times New Roman"/>
        </w:rPr>
        <w:t>f</w:t>
      </w:r>
      <w:r w:rsidR="000E6155" w:rsidRPr="00F9232D">
        <w:rPr>
          <w:rFonts w:ascii="Times New Roman" w:eastAsiaTheme="majorEastAsia" w:hAnsi="Times New Roman" w:cs="Times New Roman"/>
        </w:rPr>
        <w:t xml:space="preserve"> </w:t>
      </w:r>
      <w:r w:rsidR="00F13933" w:rsidRPr="00F9232D">
        <w:rPr>
          <w:rFonts w:ascii="Times New Roman" w:eastAsiaTheme="majorEastAsia" w:hAnsi="Times New Roman" w:cs="Times New Roman"/>
        </w:rPr>
        <w:t>Block</w:t>
      </w:r>
      <w:r w:rsidR="00FC4C0D" w:rsidRPr="00F9232D">
        <w:rPr>
          <w:rFonts w:ascii="Times New Roman" w:eastAsiaTheme="majorEastAsia" w:hAnsi="Times New Roman" w:cs="Times New Roman"/>
        </w:rPr>
        <w:t>s</w:t>
      </w:r>
      <w:r w:rsidR="00F13933"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xml:space="preserve">, or </w:t>
      </w:r>
      <w:r w:rsidR="009A7216" w:rsidRPr="00F9232D">
        <w:rPr>
          <w:rFonts w:ascii="Times New Roman" w:eastAsiaTheme="majorEastAsia" w:hAnsi="Times New Roman" w:cs="Times New Roman"/>
        </w:rPr>
        <w:t>an</w:t>
      </w:r>
      <w:r w:rsidR="000E6155" w:rsidRPr="00F9232D">
        <w:rPr>
          <w:rFonts w:ascii="Times New Roman" w:eastAsiaTheme="majorEastAsia" w:hAnsi="Times New Roman" w:cs="Times New Roman"/>
        </w:rPr>
        <w:t xml:space="preserve"> interaction</w:t>
      </w:r>
      <w:r w:rsidR="00F13933"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We also ran the same model</w:t>
      </w:r>
      <w:r w:rsidR="001B1AD2" w:rsidRPr="00F9232D">
        <w:rPr>
          <w:rFonts w:ascii="Times New Roman" w:eastAsiaTheme="majorEastAsia" w:hAnsi="Times New Roman" w:cs="Times New Roman"/>
        </w:rPr>
        <w:t xml:space="preserve"> but </w:t>
      </w:r>
      <w:r w:rsidR="009A7216" w:rsidRPr="00F9232D">
        <w:rPr>
          <w:rFonts w:ascii="Times New Roman" w:eastAsiaTheme="majorEastAsia" w:hAnsi="Times New Roman" w:cs="Times New Roman"/>
        </w:rPr>
        <w:t xml:space="preserve">after </w:t>
      </w:r>
      <w:r w:rsidR="000E6155" w:rsidRPr="00F9232D">
        <w:rPr>
          <w:rFonts w:ascii="Times New Roman" w:eastAsiaTheme="majorEastAsia" w:hAnsi="Times New Roman" w:cs="Times New Roman"/>
        </w:rPr>
        <w:t>transform</w:t>
      </w:r>
      <w:r w:rsidR="001B1AD2" w:rsidRPr="00F9232D">
        <w:rPr>
          <w:rFonts w:ascii="Times New Roman" w:eastAsiaTheme="majorEastAsia" w:hAnsi="Times New Roman" w:cs="Times New Roman"/>
        </w:rPr>
        <w:t>ing</w:t>
      </w:r>
      <w:r w:rsidR="000E6155" w:rsidRPr="00F9232D">
        <w:rPr>
          <w:rFonts w:ascii="Times New Roman" w:eastAsiaTheme="majorEastAsia" w:hAnsi="Times New Roman" w:cs="Times New Roman"/>
        </w:rPr>
        <w:t xml:space="preserve"> the RT </w:t>
      </w:r>
      <w:r w:rsidR="009A7216" w:rsidRPr="00F9232D">
        <w:rPr>
          <w:rFonts w:ascii="Times New Roman" w:eastAsiaTheme="majorEastAsia" w:hAnsi="Times New Roman" w:cs="Times New Roman"/>
        </w:rPr>
        <w:t xml:space="preserve">data </w:t>
      </w:r>
      <w:r w:rsidR="001B1AD2" w:rsidRPr="00F9232D">
        <w:rPr>
          <w:rFonts w:ascii="Times New Roman" w:eastAsiaTheme="majorEastAsia" w:hAnsi="Times New Roman" w:cs="Times New Roman"/>
        </w:rPr>
        <w:t xml:space="preserve">with the </w:t>
      </w:r>
      <w:r w:rsidR="000E6155" w:rsidRPr="00F9232D">
        <w:rPr>
          <w:rFonts w:ascii="Times New Roman" w:eastAsiaTheme="majorEastAsia" w:hAnsi="Times New Roman" w:cs="Times New Roman"/>
        </w:rPr>
        <w:t>natural logarithm</w:t>
      </w:r>
      <w:r w:rsidR="001B1AD2" w:rsidRPr="00F9232D">
        <w:rPr>
          <w:rFonts w:ascii="Times New Roman" w:eastAsiaTheme="majorEastAsia" w:hAnsi="Times New Roman" w:cs="Times New Roman"/>
        </w:rPr>
        <w:t xml:space="preserve"> and the </w:t>
      </w:r>
      <w:proofErr w:type="gramStart"/>
      <w:r w:rsidR="001B1AD2" w:rsidRPr="00F9232D">
        <w:rPr>
          <w:rFonts w:ascii="Times New Roman" w:eastAsiaTheme="majorEastAsia" w:hAnsi="Times New Roman" w:cs="Times New Roman"/>
        </w:rPr>
        <w:t>root</w:t>
      </w:r>
      <w:r w:rsidR="00FD1DD6" w:rsidRPr="00F9232D">
        <w:rPr>
          <w:rFonts w:ascii="Times New Roman" w:eastAsiaTheme="majorEastAsia" w:hAnsi="Times New Roman" w:cs="Times New Roman"/>
        </w:rPr>
        <w:t>-</w:t>
      </w:r>
      <w:r w:rsidR="001B1AD2" w:rsidRPr="00F9232D">
        <w:rPr>
          <w:rFonts w:ascii="Times New Roman" w:eastAsiaTheme="majorEastAsia" w:hAnsi="Times New Roman" w:cs="Times New Roman"/>
        </w:rPr>
        <w:t>squared</w:t>
      </w:r>
      <w:proofErr w:type="gramEnd"/>
      <w:r w:rsidR="000E6155" w:rsidRPr="00F9232D">
        <w:rPr>
          <w:rFonts w:ascii="Times New Roman" w:eastAsiaTheme="majorEastAsia" w:hAnsi="Times New Roman" w:cs="Times New Roman"/>
        </w:rPr>
        <w:t xml:space="preserve">. The results </w:t>
      </w:r>
      <w:r w:rsidR="009A7216" w:rsidRPr="00F9232D">
        <w:rPr>
          <w:rFonts w:ascii="Times New Roman" w:eastAsiaTheme="majorEastAsia" w:hAnsi="Times New Roman" w:cs="Times New Roman"/>
        </w:rPr>
        <w:t>we</w:t>
      </w:r>
      <w:r w:rsidR="000E6155" w:rsidRPr="00F9232D">
        <w:rPr>
          <w:rFonts w:ascii="Times New Roman" w:eastAsiaTheme="majorEastAsia" w:hAnsi="Times New Roman" w:cs="Times New Roman"/>
        </w:rPr>
        <w:t xml:space="preserve">re similar (see </w:t>
      </w:r>
      <w:r w:rsidR="000E6155" w:rsidRPr="00F9232D">
        <w:rPr>
          <w:rFonts w:ascii="Times New Roman" w:eastAsiaTheme="majorEastAsia" w:hAnsi="Times New Roman" w:cs="Times New Roman"/>
          <w:b/>
          <w:bCs/>
        </w:rPr>
        <w:t xml:space="preserve">Supplementary </w:t>
      </w:r>
      <w:r w:rsidR="00D0262A" w:rsidRPr="00F9232D">
        <w:rPr>
          <w:rFonts w:ascii="Times New Roman" w:eastAsiaTheme="majorEastAsia" w:hAnsi="Times New Roman" w:cs="Times New Roman"/>
          <w:b/>
          <w:bCs/>
        </w:rPr>
        <w:t>Information</w:t>
      </w:r>
      <w:r w:rsidR="000E6155" w:rsidRPr="00F9232D">
        <w:rPr>
          <w:rFonts w:ascii="Times New Roman" w:eastAsiaTheme="majorEastAsia" w:hAnsi="Times New Roman" w:cs="Times New Roman"/>
        </w:rPr>
        <w:t>).</w:t>
      </w:r>
    </w:p>
    <w:p w14:paraId="45AE7028" w14:textId="0C90B4B0" w:rsidR="00624BF5" w:rsidRPr="00F9232D" w:rsidRDefault="00062F51" w:rsidP="00624BF5">
      <w:pPr>
        <w:pStyle w:val="Heading3"/>
        <w:rPr>
          <w:rFonts w:ascii="Times New Roman" w:hAnsi="Times New Roman" w:cs="Times New Roman"/>
        </w:rPr>
      </w:pPr>
      <w:r w:rsidRPr="00F9232D">
        <w:rPr>
          <w:rFonts w:ascii="Times New Roman" w:hAnsi="Times New Roman" w:cs="Times New Roman"/>
        </w:rPr>
        <w:lastRenderedPageBreak/>
        <w:t xml:space="preserve">No </w:t>
      </w:r>
      <w:r w:rsidR="00624BF5" w:rsidRPr="00F9232D">
        <w:rPr>
          <w:rFonts w:ascii="Times New Roman" w:hAnsi="Times New Roman" w:cs="Times New Roman"/>
        </w:rPr>
        <w:t>D</w:t>
      </w:r>
      <w:r w:rsidRPr="00F9232D">
        <w:rPr>
          <w:rFonts w:ascii="Times New Roman" w:hAnsi="Times New Roman" w:cs="Times New Roman"/>
        </w:rPr>
        <w:t>ifference</w:t>
      </w:r>
      <w:r w:rsidR="00624BF5" w:rsidRPr="00F9232D">
        <w:rPr>
          <w:rFonts w:ascii="Times New Roman" w:hAnsi="Times New Roman" w:cs="Times New Roman"/>
        </w:rPr>
        <w:t>s</w:t>
      </w:r>
      <w:r w:rsidRPr="00F9232D">
        <w:rPr>
          <w:rFonts w:ascii="Times New Roman" w:hAnsi="Times New Roman" w:cs="Times New Roman"/>
        </w:rPr>
        <w:t xml:space="preserve"> in </w:t>
      </w:r>
      <w:r w:rsidR="00624BF5" w:rsidRPr="00F9232D">
        <w:rPr>
          <w:rFonts w:ascii="Times New Roman" w:hAnsi="Times New Roman" w:cs="Times New Roman"/>
        </w:rPr>
        <w:t xml:space="preserve">Phase 1 </w:t>
      </w:r>
      <w:r w:rsidRPr="00F9232D">
        <w:rPr>
          <w:rFonts w:ascii="Times New Roman" w:hAnsi="Times New Roman" w:cs="Times New Roman"/>
        </w:rPr>
        <w:t xml:space="preserve">Acquisition </w:t>
      </w:r>
    </w:p>
    <w:p w14:paraId="3F5C6D81" w14:textId="390E2A93" w:rsidR="008D03EE" w:rsidRPr="00F9232D" w:rsidRDefault="008D03EE" w:rsidP="008D03EE">
      <w:pPr>
        <w:rPr>
          <w:rFonts w:ascii="Times New Roman" w:hAnsi="Times New Roman" w:cs="Times New Roman"/>
        </w:rPr>
      </w:pPr>
      <w:r w:rsidRPr="00F9232D">
        <w:rPr>
          <w:rFonts w:ascii="Times New Roman" w:hAnsi="Times New Roman" w:cs="Times New Roman"/>
        </w:rPr>
        <w:tab/>
      </w:r>
      <w:r w:rsidRPr="00F9232D">
        <w:rPr>
          <w:rFonts w:ascii="Times New Roman" w:eastAsiaTheme="majorEastAsia" w:hAnsi="Times New Roman" w:cs="Times New Roman"/>
        </w:rPr>
        <w:t xml:space="preserve">As a control measure, we corroborated that learning in Phase 1 </w:t>
      </w:r>
      <w:r w:rsidR="00013308" w:rsidRPr="00F9232D">
        <w:rPr>
          <w:rFonts w:ascii="Times New Roman" w:eastAsiaTheme="majorEastAsia" w:hAnsi="Times New Roman" w:cs="Times New Roman"/>
        </w:rPr>
        <w:t xml:space="preserve">did </w:t>
      </w:r>
      <w:r w:rsidRPr="00F9232D">
        <w:rPr>
          <w:rFonts w:ascii="Times New Roman" w:eastAsiaTheme="majorEastAsia" w:hAnsi="Times New Roman" w:cs="Times New Roman"/>
        </w:rPr>
        <w:t xml:space="preserve">not </w:t>
      </w:r>
      <w:r w:rsidR="00013308" w:rsidRPr="00F9232D">
        <w:rPr>
          <w:rFonts w:ascii="Times New Roman" w:eastAsiaTheme="majorEastAsia" w:hAnsi="Times New Roman" w:cs="Times New Roman"/>
        </w:rPr>
        <w:t xml:space="preserve">differ </w:t>
      </w:r>
      <w:r w:rsidRPr="00F9232D">
        <w:rPr>
          <w:rFonts w:ascii="Times New Roman" w:eastAsiaTheme="majorEastAsia" w:hAnsi="Times New Roman" w:cs="Times New Roman"/>
        </w:rPr>
        <w:t xml:space="preserve">between </w:t>
      </w:r>
      <w:r w:rsidR="00013308" w:rsidRPr="00F9232D">
        <w:rPr>
          <w:rFonts w:ascii="Times New Roman" w:eastAsiaTheme="majorEastAsia" w:hAnsi="Times New Roman" w:cs="Times New Roman"/>
        </w:rPr>
        <w:t xml:space="preserve">the </w:t>
      </w:r>
      <w:r w:rsidR="00A85EE6" w:rsidRPr="00F9232D">
        <w:rPr>
          <w:rFonts w:ascii="Times New Roman" w:eastAsiaTheme="majorEastAsia" w:hAnsi="Times New Roman" w:cs="Times New Roman"/>
        </w:rPr>
        <w:t>two tasks only testing the items that would be reversed in Phase 2</w:t>
      </w:r>
      <w:r w:rsidRPr="00F9232D">
        <w:rPr>
          <w:rFonts w:ascii="Times New Roman" w:eastAsiaTheme="majorEastAsia" w:hAnsi="Times New Roman" w:cs="Times New Roman"/>
        </w:rPr>
        <w:t xml:space="preserve">. We fit </w:t>
      </w:r>
      <w:r w:rsidR="00C84F95" w:rsidRPr="00F9232D">
        <w:rPr>
          <w:rFonts w:ascii="Times New Roman" w:eastAsiaTheme="majorEastAsia" w:hAnsi="Times New Roman" w:cs="Times New Roman"/>
        </w:rPr>
        <w:t>a</w:t>
      </w:r>
      <w:r w:rsidRPr="00F9232D">
        <w:rPr>
          <w:rFonts w:ascii="Times New Roman" w:eastAsiaTheme="majorEastAsia" w:hAnsi="Times New Roman" w:cs="Times New Roman"/>
        </w:rPr>
        <w:t xml:space="preserve"> L</w:t>
      </w:r>
      <w:r w:rsidR="00C84F95" w:rsidRPr="00F9232D">
        <w:rPr>
          <w:rFonts w:ascii="Times New Roman" w:eastAsiaTheme="majorEastAsia" w:hAnsi="Times New Roman" w:cs="Times New Roman"/>
        </w:rPr>
        <w:t>ogM</w:t>
      </w:r>
      <w:r w:rsidRPr="00F9232D">
        <w:rPr>
          <w:rFonts w:ascii="Times New Roman" w:eastAsiaTheme="majorEastAsia" w:hAnsi="Times New Roman" w:cs="Times New Roman"/>
        </w:rPr>
        <w:t xml:space="preserve">M </w:t>
      </w:r>
      <w:r w:rsidR="002F77A8" w:rsidRPr="00F9232D">
        <w:rPr>
          <w:rFonts w:ascii="Times New Roman" w:eastAsiaTheme="majorEastAsia" w:hAnsi="Times New Roman" w:cs="Times New Roman"/>
        </w:rPr>
        <w:t xml:space="preserve">with only data from Phase 1. We </w:t>
      </w:r>
      <w:r w:rsidRPr="00F9232D">
        <w:rPr>
          <w:rFonts w:ascii="Times New Roman" w:eastAsiaTheme="majorEastAsia" w:hAnsi="Times New Roman" w:cs="Times New Roman"/>
        </w:rPr>
        <w:t xml:space="preserve">found a positive significant effect of </w:t>
      </w:r>
      <w:r w:rsidR="00FC4C0D" w:rsidRPr="00F9232D">
        <w:rPr>
          <w:rFonts w:ascii="Times New Roman" w:eastAsiaTheme="majorEastAsia" w:hAnsi="Times New Roman" w:cs="Times New Roman"/>
        </w:rPr>
        <w:t>B</w:t>
      </w:r>
      <w:r w:rsidRPr="00F9232D">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F9232D">
        <w:rPr>
          <w:rFonts w:ascii="Times New Roman" w:eastAsiaTheme="majorEastAsia" w:hAnsi="Times New Roman" w:cs="Times New Roman"/>
        </w:rPr>
        <w:t xml:space="preserve">] </w:t>
      </w:r>
      <w:r w:rsidR="009A7216" w:rsidRPr="00F9232D">
        <w:rPr>
          <w:rFonts w:ascii="Times New Roman" w:eastAsiaTheme="majorEastAsia" w:hAnsi="Times New Roman" w:cs="Times New Roman"/>
        </w:rPr>
        <w:t xml:space="preserve">but no </w:t>
      </w:r>
      <w:r w:rsidRPr="00F9232D">
        <w:rPr>
          <w:rFonts w:ascii="Times New Roman" w:eastAsiaTheme="majorEastAsia" w:hAnsi="Times New Roman" w:cs="Times New Roman"/>
        </w:rPr>
        <w:t>main effect</w:t>
      </w:r>
      <w:r w:rsidR="009A7216" w:rsidRPr="00F9232D">
        <w:rPr>
          <w:rFonts w:ascii="Times New Roman" w:eastAsiaTheme="majorEastAsia" w:hAnsi="Times New Roman" w:cs="Times New Roman"/>
        </w:rPr>
        <w:t xml:space="preserve"> of Task</w:t>
      </w:r>
      <w:r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F9232D">
        <w:rPr>
          <w:rFonts w:ascii="Times New Roman" w:eastAsiaTheme="majorEastAsia" w:hAnsi="Times New Roman" w:cs="Times New Roman"/>
        </w:rPr>
        <w:t xml:space="preserve">] or </w:t>
      </w:r>
      <w:r w:rsidR="009A7216" w:rsidRPr="00F9232D">
        <w:rPr>
          <w:rFonts w:ascii="Times New Roman" w:eastAsiaTheme="majorEastAsia" w:hAnsi="Times New Roman" w:cs="Times New Roman"/>
        </w:rPr>
        <w:t>an</w:t>
      </w:r>
      <w:r w:rsidRPr="00F9232D">
        <w:rPr>
          <w:rFonts w:ascii="Times New Roman" w:eastAsiaTheme="majorEastAsia" w:hAnsi="Times New Roman" w:cs="Times New Roman"/>
        </w:rPr>
        <w:t xml:space="preserve"> interaction</w:t>
      </w:r>
      <w:r w:rsidR="00624BF5"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F9232D">
        <w:rPr>
          <w:rFonts w:ascii="Times New Roman" w:eastAsiaTheme="majorEastAsia" w:hAnsi="Times New Roman" w:cs="Times New Roman"/>
        </w:rPr>
        <w:t>].</w:t>
      </w:r>
      <w:r w:rsidR="002F77A8" w:rsidRPr="00F9232D">
        <w:rPr>
          <w:rFonts w:ascii="Times New Roman" w:eastAsiaTheme="majorEastAsia" w:hAnsi="Times New Roman" w:cs="Times New Roman"/>
        </w:rPr>
        <w:t xml:space="preserve"> This is evidence that participants </w:t>
      </w:r>
      <w:r w:rsidR="00CC5C19" w:rsidRPr="00F9232D">
        <w:rPr>
          <w:rFonts w:ascii="Times New Roman" w:eastAsiaTheme="majorEastAsia" w:hAnsi="Times New Roman" w:cs="Times New Roman"/>
        </w:rPr>
        <w:t xml:space="preserve">similarly </w:t>
      </w:r>
      <w:r w:rsidR="002F77A8" w:rsidRPr="00F9232D">
        <w:rPr>
          <w:rFonts w:ascii="Times New Roman" w:eastAsiaTheme="majorEastAsia" w:hAnsi="Times New Roman" w:cs="Times New Roman"/>
        </w:rPr>
        <w:t>learn</w:t>
      </w:r>
      <w:r w:rsidR="00C326D3" w:rsidRPr="00F9232D">
        <w:rPr>
          <w:rFonts w:ascii="Times New Roman" w:eastAsiaTheme="majorEastAsia" w:hAnsi="Times New Roman" w:cs="Times New Roman"/>
        </w:rPr>
        <w:t>ed</w:t>
      </w:r>
      <w:r w:rsidR="002F77A8" w:rsidRPr="00F9232D">
        <w:rPr>
          <w:rFonts w:ascii="Times New Roman" w:eastAsiaTheme="majorEastAsia" w:hAnsi="Times New Roman" w:cs="Times New Roman"/>
        </w:rPr>
        <w:t xml:space="preserve"> </w:t>
      </w:r>
      <w:r w:rsidR="00CC5C19" w:rsidRPr="00F9232D">
        <w:rPr>
          <w:rFonts w:ascii="Times New Roman" w:eastAsiaTheme="majorEastAsia" w:hAnsi="Times New Roman" w:cs="Times New Roman"/>
        </w:rPr>
        <w:t>both tasks and conditions in Phase 1</w:t>
      </w:r>
      <w:r w:rsidR="00A85EE6" w:rsidRPr="00F9232D">
        <w:rPr>
          <w:rFonts w:ascii="Times New Roman" w:eastAsiaTheme="majorEastAsia" w:hAnsi="Times New Roman" w:cs="Times New Roman"/>
        </w:rPr>
        <w:t xml:space="preserve">. </w:t>
      </w:r>
      <w:r w:rsidR="005832F1" w:rsidRPr="00F9232D">
        <w:rPr>
          <w:rFonts w:ascii="Times New Roman" w:eastAsiaTheme="majorEastAsia" w:hAnsi="Times New Roman" w:cs="Times New Roman"/>
        </w:rPr>
        <w:t>Thus,</w:t>
      </w:r>
      <w:r w:rsidR="00A85EE6" w:rsidRPr="00F9232D">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Pr="00F9232D" w:rsidRDefault="00062F51" w:rsidP="00390C7E">
      <w:pPr>
        <w:rPr>
          <w:rFonts w:ascii="Times New Roman" w:hAnsi="Times New Roman" w:cs="Times New Roman"/>
        </w:rPr>
      </w:pPr>
      <w:r w:rsidRPr="00F9232D">
        <w:rPr>
          <w:rFonts w:ascii="Times New Roman" w:hAnsi="Times New Roman" w:cs="Times New Roman"/>
        </w:rPr>
        <w:tab/>
      </w:r>
      <w:r w:rsidR="00703CFA" w:rsidRPr="00F9232D">
        <w:rPr>
          <w:rFonts w:ascii="Times New Roman" w:hAnsi="Times New Roman" w:cs="Times New Roman"/>
          <w:noProof/>
        </w:rPr>
        <w:t xml:space="preserve"> </w:t>
      </w:r>
      <w:r w:rsidR="00D25B6C" w:rsidRPr="00F9232D">
        <w:rPr>
          <w:rFonts w:ascii="Times New Roman" w:hAnsi="Times New Roman" w:cs="Times New Roman"/>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F9232D">
        <w:rPr>
          <w:rFonts w:ascii="Times New Roman" w:hAnsi="Times New Roman" w:cs="Times New Roman"/>
          <w:noProof/>
        </w:rPr>
        <w:t xml:space="preserve"> </w:t>
      </w:r>
      <w:r w:rsidR="00FF3B11" w:rsidRPr="00F9232D">
        <w:rPr>
          <w:rFonts w:ascii="Times New Roman" w:hAnsi="Times New Roman" w:cs="Times New Roman"/>
        </w:rPr>
        <w:t xml:space="preserve"> </w:t>
      </w:r>
    </w:p>
    <w:p w14:paraId="2193FD3E" w14:textId="6DEE6A23" w:rsidR="00DF7759" w:rsidRPr="00F9232D" w:rsidRDefault="00390C7E" w:rsidP="00D95B5A">
      <w:pPr>
        <w:ind w:left="720"/>
        <w:rPr>
          <w:rFonts w:ascii="Times New Roman" w:hAnsi="Times New Roman" w:cs="Times New Roman"/>
        </w:rPr>
      </w:pPr>
      <w:r w:rsidRPr="00F9232D">
        <w:rPr>
          <w:rFonts w:ascii="Times New Roman" w:hAnsi="Times New Roman" w:cs="Times New Roman"/>
          <w:b/>
          <w:bCs/>
        </w:rPr>
        <w:t xml:space="preserve">Figure </w:t>
      </w:r>
      <w:r w:rsidR="00952537" w:rsidRPr="00F9232D">
        <w:rPr>
          <w:rFonts w:ascii="Times New Roman" w:hAnsi="Times New Roman" w:cs="Times New Roman"/>
          <w:b/>
          <w:bCs/>
        </w:rPr>
        <w:t>2</w:t>
      </w:r>
      <w:r w:rsidRPr="00F9232D">
        <w:rPr>
          <w:rFonts w:ascii="Times New Roman" w:hAnsi="Times New Roman" w:cs="Times New Roman"/>
        </w:rPr>
        <w:t xml:space="preserve">. </w:t>
      </w:r>
      <w:r w:rsidRPr="00F9232D">
        <w:rPr>
          <w:rFonts w:ascii="Times New Roman" w:hAnsi="Times New Roman" w:cs="Times New Roman"/>
          <w:i/>
          <w:iCs/>
        </w:rPr>
        <w:t>Left panels Experiment 1</w:t>
      </w:r>
      <w:r w:rsidR="00454761" w:rsidRPr="00F9232D">
        <w:rPr>
          <w:rFonts w:ascii="Times New Roman" w:hAnsi="Times New Roman" w:cs="Times New Roman"/>
          <w:i/>
          <w:iCs/>
        </w:rPr>
        <w:t>a</w:t>
      </w:r>
      <w:r w:rsidRPr="00F9232D">
        <w:rPr>
          <w:rFonts w:ascii="Times New Roman" w:hAnsi="Times New Roman" w:cs="Times New Roman"/>
          <w:i/>
          <w:iCs/>
        </w:rPr>
        <w:t xml:space="preserve">, right panels Experiment </w:t>
      </w:r>
      <w:r w:rsidR="00454761" w:rsidRPr="00F9232D">
        <w:rPr>
          <w:rFonts w:ascii="Times New Roman" w:hAnsi="Times New Roman" w:cs="Times New Roman"/>
          <w:i/>
          <w:iCs/>
        </w:rPr>
        <w:t>1b</w:t>
      </w:r>
      <w:r w:rsidRPr="00F9232D">
        <w:rPr>
          <w:rFonts w:ascii="Times New Roman" w:hAnsi="Times New Roman" w:cs="Times New Roman"/>
          <w:i/>
          <w:iCs/>
        </w:rPr>
        <w:t xml:space="preserve">. </w:t>
      </w:r>
      <w:r w:rsidRPr="00F9232D">
        <w:rPr>
          <w:rFonts w:ascii="Times New Roman" w:hAnsi="Times New Roman" w:cs="Times New Roman"/>
          <w:b/>
          <w:bCs/>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probability of correct as a function of blocks. </w:t>
      </w:r>
      <w:r w:rsidRPr="00F9232D">
        <w:rPr>
          <w:rFonts w:ascii="Times New Roman" w:hAnsi="Times New Roman" w:cs="Times New Roman"/>
          <w:b/>
          <w:bCs/>
          <w:i/>
          <w:iCs/>
        </w:rPr>
        <w:t>B</w:t>
      </w:r>
      <w:r w:rsidRPr="00F9232D">
        <w:rPr>
          <w:rFonts w:ascii="Times New Roman" w:hAnsi="Times New Roman" w:cs="Times New Roman"/>
          <w:i/>
          <w:iCs/>
        </w:rPr>
        <w:t xml:space="preserve"> and </w:t>
      </w:r>
      <w:r w:rsidRPr="00F9232D">
        <w:rPr>
          <w:rFonts w:ascii="Times New Roman" w:hAnsi="Times New Roman" w:cs="Times New Roman"/>
          <w:b/>
          <w:bCs/>
          <w:i/>
          <w:iCs/>
        </w:rPr>
        <w:t>E</w:t>
      </w:r>
      <w:r w:rsidRPr="00F9232D">
        <w:rPr>
          <w:rFonts w:ascii="Times New Roman" w:hAnsi="Times New Roman" w:cs="Times New Roman"/>
          <w:i/>
          <w:iCs/>
        </w:rPr>
        <w:t xml:space="preserve"> mean </w:t>
      </w:r>
      <w:r w:rsidR="00D95B5A" w:rsidRPr="00F9232D">
        <w:rPr>
          <w:rFonts w:ascii="Times New Roman" w:hAnsi="Times New Roman" w:cs="Times New Roman"/>
          <w:i/>
          <w:iCs/>
        </w:rPr>
        <w:t xml:space="preserve">of </w:t>
      </w:r>
      <w:r w:rsidRPr="00F9232D">
        <w:rPr>
          <w:rFonts w:ascii="Times New Roman" w:hAnsi="Times New Roman" w:cs="Times New Roman"/>
          <w:i/>
          <w:iCs/>
        </w:rPr>
        <w:t xml:space="preserve">reaction times as a function of blocks. </w:t>
      </w:r>
      <w:r w:rsidRPr="00F9232D">
        <w:rPr>
          <w:rFonts w:ascii="Times New Roman" w:hAnsi="Times New Roman" w:cs="Times New Roman"/>
          <w:b/>
          <w:bCs/>
          <w:i/>
          <w:iCs/>
        </w:rPr>
        <w:t>C</w:t>
      </w:r>
      <w:r w:rsidRPr="00F9232D">
        <w:rPr>
          <w:rFonts w:ascii="Times New Roman" w:hAnsi="Times New Roman" w:cs="Times New Roman"/>
          <w:i/>
          <w:iCs/>
        </w:rPr>
        <w:t xml:space="preserve"> and </w:t>
      </w:r>
      <w:r w:rsidRPr="00F9232D">
        <w:rPr>
          <w:rFonts w:ascii="Times New Roman" w:hAnsi="Times New Roman" w:cs="Times New Roman"/>
          <w:b/>
          <w:bCs/>
          <w:i/>
          <w:iCs/>
        </w:rPr>
        <w:t>F</w:t>
      </w:r>
      <w:r w:rsidRPr="00F9232D">
        <w:rPr>
          <w:rFonts w:ascii="Times New Roman" w:hAnsi="Times New Roman" w:cs="Times New Roman"/>
          <w:i/>
          <w:iCs/>
        </w:rPr>
        <w:t xml:space="preserve"> same as </w:t>
      </w:r>
      <w:r w:rsidRPr="00F9232D">
        <w:rPr>
          <w:rFonts w:ascii="Times New Roman" w:hAnsi="Times New Roman" w:cs="Times New Roman"/>
          <w:b/>
          <w:bCs/>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but only plotted for the reversal part of the task, after the vertical line between bocks 6</w:t>
      </w:r>
      <w:r w:rsidRPr="00F9232D">
        <w:rPr>
          <w:rFonts w:ascii="Times New Roman" w:hAnsi="Times New Roman" w:cs="Times New Roman"/>
          <w:i/>
          <w:iCs/>
          <w:vertAlign w:val="superscript"/>
        </w:rPr>
        <w:t>th</w:t>
      </w:r>
      <w:r w:rsidRPr="00F9232D">
        <w:rPr>
          <w:rFonts w:ascii="Times New Roman" w:hAnsi="Times New Roman" w:cs="Times New Roman"/>
          <w:i/>
          <w:iCs/>
        </w:rPr>
        <w:t xml:space="preserve"> (easy task) and 8</w:t>
      </w:r>
      <w:r w:rsidRPr="00F9232D">
        <w:rPr>
          <w:rFonts w:ascii="Times New Roman" w:hAnsi="Times New Roman" w:cs="Times New Roman"/>
          <w:i/>
          <w:iCs/>
          <w:vertAlign w:val="superscript"/>
        </w:rPr>
        <w:t>th</w:t>
      </w:r>
      <w:r w:rsidRPr="00F9232D">
        <w:rPr>
          <w:rFonts w:ascii="Times New Roman" w:hAnsi="Times New Roman" w:cs="Times New Roman"/>
          <w:i/>
          <w:iCs/>
        </w:rPr>
        <w:t xml:space="preserve"> (hard task). We also removed the partial-nonreversed (</w:t>
      </w:r>
      <w:r w:rsidR="00D50C30" w:rsidRPr="00F9232D">
        <w:rPr>
          <w:rFonts w:ascii="Times New Roman" w:hAnsi="Times New Roman" w:cs="Times New Roman"/>
          <w:i/>
          <w:iCs/>
        </w:rPr>
        <w:t>yellow triangle</w:t>
      </w:r>
      <w:r w:rsidRPr="00F9232D">
        <w:rPr>
          <w:rFonts w:ascii="Times New Roman" w:hAnsi="Times New Roman" w:cs="Times New Roman"/>
          <w:i/>
          <w:iCs/>
        </w:rPr>
        <w:t>) conditions. Error bars are</w:t>
      </w:r>
      <w:r w:rsidR="00F27471" w:rsidRPr="00F9232D">
        <w:rPr>
          <w:rFonts w:ascii="Times New Roman" w:hAnsi="Times New Roman" w:cs="Times New Roman"/>
          <w:i/>
          <w:iCs/>
        </w:rPr>
        <w:t xml:space="preserve"> the within </w:t>
      </w:r>
      <w:r w:rsidR="005811A1" w:rsidRPr="00F9232D">
        <w:rPr>
          <w:rFonts w:ascii="Times New Roman" w:hAnsi="Times New Roman" w:cs="Times New Roman"/>
          <w:i/>
          <w:iCs/>
        </w:rPr>
        <w:t>participants</w:t>
      </w:r>
      <w:r w:rsidRPr="00F9232D">
        <w:rPr>
          <w:rFonts w:ascii="Times New Roman" w:hAnsi="Times New Roman" w:cs="Times New Roman"/>
          <w:i/>
          <w:iCs/>
        </w:rPr>
        <w:t xml:space="preserve"> standard errors of the means</w:t>
      </w:r>
      <w:r w:rsidR="00665DC0" w:rsidRPr="00F9232D">
        <w:rPr>
          <w:rFonts w:ascii="Times New Roman" w:hAnsi="Times New Roman" w:cs="Times New Roman"/>
          <w:i/>
          <w:iCs/>
        </w:rPr>
        <w:t xml:space="preserve"> </w:t>
      </w:r>
      <w:r w:rsidR="00262402" w:rsidRPr="00F9232D">
        <w:rPr>
          <w:rFonts w:ascii="Times New Roman" w:hAnsi="Times New Roman" w:cs="Times New Roman"/>
          <w:i/>
          <w:iCs/>
        </w:rPr>
        <w:t>(</w:t>
      </w:r>
      <w:r w:rsidR="00665DC0" w:rsidRPr="00F9232D">
        <w:rPr>
          <w:rFonts w:ascii="Times New Roman" w:hAnsi="Times New Roman" w:cs="Times New Roman"/>
          <w:i/>
          <w:iCs/>
        </w:rPr>
        <w:t>SEM</w:t>
      </w:r>
      <w:r w:rsidR="00262402" w:rsidRPr="00F9232D">
        <w:rPr>
          <w:rFonts w:ascii="Times New Roman" w:hAnsi="Times New Roman" w:cs="Times New Roman"/>
          <w:i/>
          <w:iCs/>
        </w:rPr>
        <w:t>)</w:t>
      </w:r>
      <w:r w:rsidR="000129EC" w:rsidRPr="00F9232D">
        <w:rPr>
          <w:rFonts w:ascii="Times New Roman" w:hAnsi="Times New Roman" w:cs="Times New Roman"/>
          <w:i/>
          <w:iCs/>
        </w:rPr>
        <w:t xml:space="preserve"> using the</w:t>
      </w:r>
      <w:r w:rsidR="00637742" w:rsidRPr="00F9232D">
        <w:rPr>
          <w:rFonts w:ascii="Times New Roman" w:hAnsi="Times New Roman" w:cs="Times New Roman"/>
          <w:i/>
          <w:iCs/>
        </w:rPr>
        <w:t xml:space="preserve"> Cousineau–Morey method</w:t>
      </w:r>
      <w:r w:rsidR="00AE0459" w:rsidRPr="00F9232D">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EndPr/>
        <w:sdtContent>
          <w:r w:rsidR="007D389C" w:rsidRPr="00F9232D">
            <w:rPr>
              <w:rFonts w:ascii="Times New Roman" w:eastAsia="Times New Roman" w:hAnsi="Times New Roman" w:cs="Times New Roman"/>
              <w:color w:val="000000"/>
            </w:rPr>
            <w:t>(Cousineau &amp; O’Brien, 2014)</w:t>
          </w:r>
        </w:sdtContent>
      </w:sdt>
      <w:r w:rsidR="00637742" w:rsidRPr="00F9232D">
        <w:rPr>
          <w:rFonts w:ascii="Times New Roman" w:hAnsi="Times New Roman" w:cs="Times New Roman"/>
          <w:i/>
          <w:iCs/>
        </w:rPr>
        <w:t>.</w:t>
      </w:r>
    </w:p>
    <w:p w14:paraId="1CA69029" w14:textId="6A5A3BB6" w:rsidR="003875B6" w:rsidRPr="00F9232D" w:rsidRDefault="00B678EA" w:rsidP="000616F2">
      <w:pPr>
        <w:pStyle w:val="Heading1"/>
        <w:jc w:val="center"/>
        <w:rPr>
          <w:rFonts w:ascii="Times New Roman" w:hAnsi="Times New Roman" w:cs="Times New Roman"/>
        </w:rPr>
      </w:pPr>
      <w:r w:rsidRPr="00F9232D">
        <w:rPr>
          <w:rFonts w:ascii="Times New Roman" w:hAnsi="Times New Roman" w:cs="Times New Roman"/>
        </w:rPr>
        <w:lastRenderedPageBreak/>
        <w:t xml:space="preserve">Experiment </w:t>
      </w:r>
      <w:r w:rsidR="00E22836" w:rsidRPr="00F9232D">
        <w:rPr>
          <w:rFonts w:ascii="Times New Roman" w:hAnsi="Times New Roman" w:cs="Times New Roman"/>
        </w:rPr>
        <w:t>1b</w:t>
      </w:r>
      <w:r w:rsidR="004355A4" w:rsidRPr="00F9232D">
        <w:rPr>
          <w:rFonts w:ascii="Times New Roman" w:hAnsi="Times New Roman" w:cs="Times New Roman"/>
        </w:rPr>
        <w:t xml:space="preserve"> – Hard </w:t>
      </w:r>
      <w:r w:rsidR="003875B6" w:rsidRPr="00F9232D">
        <w:rPr>
          <w:rFonts w:ascii="Times New Roman" w:hAnsi="Times New Roman" w:cs="Times New Roman"/>
        </w:rPr>
        <w:t>Categorization Task</w:t>
      </w:r>
    </w:p>
    <w:p w14:paraId="3A321CEF" w14:textId="3DA82DAB" w:rsidR="003875B6" w:rsidRPr="00F9232D" w:rsidRDefault="003875B6" w:rsidP="000616F2">
      <w:pPr>
        <w:rPr>
          <w:rFonts w:ascii="Times New Roman" w:hAnsi="Times New Roman" w:cs="Times New Roman"/>
        </w:rPr>
      </w:pPr>
      <w:r w:rsidRPr="00F9232D">
        <w:rPr>
          <w:rFonts w:ascii="Times New Roman" w:hAnsi="Times New Roman" w:cs="Times New Roman"/>
        </w:rPr>
        <w:tab/>
        <w:t xml:space="preserve">Experiment 1b was run in an identical manner to Experiment 1a except we required participants to categorize </w:t>
      </w:r>
      <w:r w:rsidR="00411D92" w:rsidRPr="00F9232D">
        <w:rPr>
          <w:rFonts w:ascii="Times New Roman" w:hAnsi="Times New Roman" w:cs="Times New Roman"/>
        </w:rPr>
        <w:t>8</w:t>
      </w:r>
      <w:r w:rsidRPr="00F9232D">
        <w:rPr>
          <w:rFonts w:ascii="Times New Roman" w:hAnsi="Times New Roman" w:cs="Times New Roman"/>
        </w:rPr>
        <w:t xml:space="preserve"> exemplars in</w:t>
      </w:r>
      <w:r w:rsidR="00411D92" w:rsidRPr="00F9232D">
        <w:rPr>
          <w:rFonts w:ascii="Times New Roman" w:hAnsi="Times New Roman" w:cs="Times New Roman"/>
        </w:rPr>
        <w:t xml:space="preserve">to </w:t>
      </w:r>
      <w:r w:rsidRPr="00F9232D">
        <w:rPr>
          <w:rFonts w:ascii="Times New Roman" w:hAnsi="Times New Roman" w:cs="Times New Roman"/>
        </w:rPr>
        <w:t>two categories</w:t>
      </w:r>
      <w:r w:rsidR="00411D92" w:rsidRPr="00F9232D">
        <w:rPr>
          <w:rFonts w:ascii="Times New Roman" w:hAnsi="Times New Roman" w:cs="Times New Roman"/>
        </w:rPr>
        <w:t xml:space="preserve"> of 4 exemplars each</w:t>
      </w:r>
      <w:r w:rsidR="00D95B5A" w:rsidRPr="00F9232D">
        <w:rPr>
          <w:rFonts w:ascii="Times New Roman" w:hAnsi="Times New Roman" w:cs="Times New Roman"/>
        </w:rPr>
        <w:t xml:space="preserve"> (</w:t>
      </w:r>
      <w:r w:rsidR="00D95B5A" w:rsidRPr="00F9232D">
        <w:rPr>
          <w:rFonts w:ascii="Times New Roman" w:hAnsi="Times New Roman" w:cs="Times New Roman"/>
          <w:b/>
          <w:bCs/>
        </w:rPr>
        <w:t>Table 2</w:t>
      </w:r>
      <w:r w:rsidR="00D95B5A" w:rsidRPr="00F9232D">
        <w:rPr>
          <w:rFonts w:ascii="Times New Roman" w:hAnsi="Times New Roman" w:cs="Times New Roman"/>
        </w:rPr>
        <w:t>)</w:t>
      </w:r>
      <w:r w:rsidRPr="00F9232D">
        <w:rPr>
          <w:rFonts w:ascii="Times New Roman" w:hAnsi="Times New Roman" w:cs="Times New Roman"/>
        </w:rPr>
        <w:t>. This 8-exemplar task made it more difficult for participants to learn, and so the initial training phase was extended to</w:t>
      </w:r>
      <w:r w:rsidR="00411D92" w:rsidRPr="00F9232D">
        <w:rPr>
          <w:rFonts w:ascii="Times New Roman" w:hAnsi="Times New Roman" w:cs="Times New Roman"/>
        </w:rPr>
        <w:t xml:space="preserve"> 8</w:t>
      </w:r>
      <w:r w:rsidRPr="00F9232D">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F9232D" w:rsidRDefault="00B678EA" w:rsidP="00B678EA">
      <w:pPr>
        <w:pStyle w:val="Heading2"/>
        <w:rPr>
          <w:rFonts w:ascii="Times New Roman" w:hAnsi="Times New Roman" w:cs="Times New Roman"/>
        </w:rPr>
      </w:pPr>
      <w:r w:rsidRPr="00F9232D">
        <w:rPr>
          <w:rFonts w:ascii="Times New Roman" w:hAnsi="Times New Roman" w:cs="Times New Roman"/>
        </w:rPr>
        <w:t>Methods</w:t>
      </w:r>
    </w:p>
    <w:p w14:paraId="5A10F035" w14:textId="7F71FA0F" w:rsidR="00B678EA" w:rsidRPr="00F9232D" w:rsidRDefault="00B678EA" w:rsidP="00B678EA">
      <w:pPr>
        <w:pStyle w:val="Heading3"/>
        <w:rPr>
          <w:rFonts w:ascii="Times New Roman" w:hAnsi="Times New Roman" w:cs="Times New Roman"/>
        </w:rPr>
      </w:pPr>
      <w:r w:rsidRPr="00F9232D">
        <w:rPr>
          <w:rFonts w:ascii="Times New Roman" w:hAnsi="Times New Roman" w:cs="Times New Roman"/>
        </w:rPr>
        <w:t>Participants</w:t>
      </w:r>
    </w:p>
    <w:p w14:paraId="5CAE36C6" w14:textId="3B7168FB" w:rsidR="003C420E" w:rsidRPr="00F9232D" w:rsidRDefault="003C420E" w:rsidP="00E523EA">
      <w:pPr>
        <w:ind w:firstLine="720"/>
        <w:rPr>
          <w:rFonts w:ascii="Times New Roman" w:hAnsi="Times New Roman" w:cs="Times New Roman"/>
        </w:rPr>
      </w:pPr>
      <w:r w:rsidRPr="00F9232D">
        <w:rPr>
          <w:rFonts w:ascii="Times New Roman" w:hAnsi="Times New Roman" w:cs="Times New Roman"/>
        </w:rPr>
        <w:t xml:space="preserve">Thirty-two </w:t>
      </w:r>
      <w:r w:rsidR="00DF52B6" w:rsidRPr="00F9232D">
        <w:rPr>
          <w:rFonts w:ascii="Times New Roman" w:hAnsi="Times New Roman" w:cs="Times New Roman"/>
        </w:rPr>
        <w:t xml:space="preserve">additional </w:t>
      </w:r>
      <w:r w:rsidRPr="00F9232D">
        <w:rPr>
          <w:rFonts w:ascii="Times New Roman" w:hAnsi="Times New Roman" w:cs="Times New Roman"/>
        </w:rPr>
        <w:t>participants were recruited through Prolific (</w:t>
      </w:r>
      <w:hyperlink r:id="rId14" w:history="1">
        <w:r w:rsidRPr="00F9232D">
          <w:rPr>
            <w:rStyle w:val="Hyperlink"/>
            <w:rFonts w:ascii="Times New Roman" w:hAnsi="Times New Roman" w:cs="Times New Roman"/>
          </w:rPr>
          <w:t>www.prolific.com</w:t>
        </w:r>
      </w:hyperlink>
      <w:r w:rsidRPr="00F9232D">
        <w:rPr>
          <w:rFonts w:ascii="Times New Roman" w:hAnsi="Times New Roman" w:cs="Times New Roman"/>
        </w:rPr>
        <w:t>). The age ranged between 2</w:t>
      </w:r>
      <w:r w:rsidR="00B07C2E" w:rsidRPr="00F9232D">
        <w:rPr>
          <w:rFonts w:ascii="Times New Roman" w:hAnsi="Times New Roman" w:cs="Times New Roman"/>
        </w:rPr>
        <w:t>2</w:t>
      </w:r>
      <w:r w:rsidRPr="00F9232D">
        <w:rPr>
          <w:rFonts w:ascii="Times New Roman" w:hAnsi="Times New Roman" w:cs="Times New Roman"/>
        </w:rPr>
        <w:t xml:space="preserve"> and 6</w:t>
      </w:r>
      <w:r w:rsidR="00B07C2E" w:rsidRPr="00F9232D">
        <w:rPr>
          <w:rFonts w:ascii="Times New Roman" w:hAnsi="Times New Roman" w:cs="Times New Roman"/>
        </w:rPr>
        <w:t>5</w:t>
      </w:r>
      <w:r w:rsidRPr="00F9232D">
        <w:rPr>
          <w:rFonts w:ascii="Times New Roman" w:hAnsi="Times New Roman" w:cs="Times New Roman"/>
        </w:rPr>
        <w:t xml:space="preserve"> with a mean of </w:t>
      </w:r>
      <w:r w:rsidR="00B07C2E" w:rsidRPr="00F9232D">
        <w:rPr>
          <w:rFonts w:ascii="Times New Roman" w:hAnsi="Times New Roman" w:cs="Times New Roman"/>
        </w:rPr>
        <w:t>40.16</w:t>
      </w:r>
      <w:r w:rsidRPr="00F9232D">
        <w:rPr>
          <w:rFonts w:ascii="Times New Roman" w:hAnsi="Times New Roman" w:cs="Times New Roman"/>
        </w:rPr>
        <w:t xml:space="preserve"> </w:t>
      </w:r>
      <w:r w:rsidR="000616F2" w:rsidRPr="00F9232D">
        <w:rPr>
          <w:rFonts w:ascii="Times New Roman" w:hAnsi="Times New Roman" w:cs="Times New Roman"/>
        </w:rPr>
        <w:t xml:space="preserve">(SD </w:t>
      </w:r>
      <w:r w:rsidRPr="00F9232D">
        <w:rPr>
          <w:rFonts w:ascii="Times New Roman" w:hAnsi="Times New Roman" w:cs="Times New Roman"/>
        </w:rPr>
        <w:t>1</w:t>
      </w:r>
      <w:r w:rsidR="00B07C2E" w:rsidRPr="00F9232D">
        <w:rPr>
          <w:rFonts w:ascii="Times New Roman" w:hAnsi="Times New Roman" w:cs="Times New Roman"/>
        </w:rPr>
        <w:t>3.80</w:t>
      </w:r>
      <w:r w:rsidR="000616F2" w:rsidRPr="00F9232D">
        <w:rPr>
          <w:rFonts w:ascii="Times New Roman" w:hAnsi="Times New Roman" w:cs="Times New Roman"/>
        </w:rPr>
        <w:t>)</w:t>
      </w:r>
      <w:r w:rsidRPr="00F9232D">
        <w:rPr>
          <w:rFonts w:ascii="Times New Roman" w:hAnsi="Times New Roman" w:cs="Times New Roman"/>
        </w:rPr>
        <w:t xml:space="preserve">. </w:t>
      </w:r>
      <w:r w:rsidR="00B07C2E" w:rsidRPr="00F9232D">
        <w:rPr>
          <w:rFonts w:ascii="Times New Roman" w:hAnsi="Times New Roman" w:cs="Times New Roman"/>
        </w:rPr>
        <w:t xml:space="preserve">Eleven </w:t>
      </w:r>
      <w:r w:rsidRPr="00F9232D">
        <w:rPr>
          <w:rFonts w:ascii="Times New Roman" w:hAnsi="Times New Roman" w:cs="Times New Roman"/>
        </w:rPr>
        <w:t xml:space="preserve">participants were male, </w:t>
      </w:r>
      <w:r w:rsidR="00B07C2E" w:rsidRPr="00F9232D">
        <w:rPr>
          <w:rFonts w:ascii="Times New Roman" w:hAnsi="Times New Roman" w:cs="Times New Roman"/>
        </w:rPr>
        <w:t>15</w:t>
      </w:r>
      <w:r w:rsidRPr="00F9232D">
        <w:rPr>
          <w:rFonts w:ascii="Times New Roman" w:hAnsi="Times New Roman" w:cs="Times New Roman"/>
        </w:rPr>
        <w:t xml:space="preserve"> female, one non-binary, and </w:t>
      </w:r>
      <w:r w:rsidR="00B07C2E" w:rsidRPr="00F9232D">
        <w:rPr>
          <w:rFonts w:ascii="Times New Roman" w:hAnsi="Times New Roman" w:cs="Times New Roman"/>
        </w:rPr>
        <w:t>5</w:t>
      </w:r>
      <w:r w:rsidRPr="00F9232D">
        <w:rPr>
          <w:rFonts w:ascii="Times New Roman" w:hAnsi="Times New Roman" w:cs="Times New Roman"/>
        </w:rPr>
        <w:t xml:space="preserve"> did not repl</w:t>
      </w:r>
      <w:r w:rsidR="00DF52B6" w:rsidRPr="00F9232D">
        <w:rPr>
          <w:rFonts w:ascii="Times New Roman" w:hAnsi="Times New Roman" w:cs="Times New Roman"/>
        </w:rPr>
        <w:t>y</w:t>
      </w:r>
      <w:r w:rsidRPr="00F9232D">
        <w:rPr>
          <w:rFonts w:ascii="Times New Roman" w:hAnsi="Times New Roman" w:cs="Times New Roman"/>
        </w:rPr>
        <w:t>.</w:t>
      </w:r>
      <w:r w:rsidR="00A173FD" w:rsidRPr="00F9232D">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F9232D" w:rsidRDefault="003C420E" w:rsidP="00D0262A">
      <w:pPr>
        <w:ind w:firstLine="720"/>
        <w:rPr>
          <w:rFonts w:ascii="Times New Roman" w:hAnsi="Times New Roman" w:cs="Times New Roman"/>
        </w:rPr>
      </w:pPr>
      <w:r w:rsidRPr="00F9232D">
        <w:rPr>
          <w:rFonts w:ascii="Times New Roman" w:hAnsi="Times New Roman" w:cs="Times New Roman"/>
        </w:rPr>
        <w:t>We exclude</w:t>
      </w:r>
      <w:r w:rsidR="00A173FD" w:rsidRPr="00F9232D">
        <w:rPr>
          <w:rFonts w:ascii="Times New Roman" w:hAnsi="Times New Roman" w:cs="Times New Roman"/>
        </w:rPr>
        <w:t>d</w:t>
      </w:r>
      <w:r w:rsidRPr="00F9232D">
        <w:rPr>
          <w:rFonts w:ascii="Times New Roman" w:hAnsi="Times New Roman" w:cs="Times New Roman"/>
        </w:rPr>
        <w:t xml:space="preserve"> participants </w:t>
      </w:r>
      <w:r w:rsidR="005D5188" w:rsidRPr="00F9232D">
        <w:rPr>
          <w:rFonts w:ascii="Times New Roman" w:hAnsi="Times New Roman" w:cs="Times New Roman"/>
        </w:rPr>
        <w:t>using the same criteri</w:t>
      </w:r>
      <w:r w:rsidR="00A173FD" w:rsidRPr="00F9232D">
        <w:rPr>
          <w:rFonts w:ascii="Times New Roman" w:hAnsi="Times New Roman" w:cs="Times New Roman"/>
        </w:rPr>
        <w:t>on</w:t>
      </w:r>
      <w:r w:rsidR="005D5188" w:rsidRPr="00F9232D">
        <w:rPr>
          <w:rFonts w:ascii="Times New Roman" w:hAnsi="Times New Roman" w:cs="Times New Roman"/>
        </w:rPr>
        <w:t xml:space="preserve"> as </w:t>
      </w:r>
      <w:r w:rsidR="00A173FD" w:rsidRPr="00F9232D">
        <w:rPr>
          <w:rFonts w:ascii="Times New Roman" w:hAnsi="Times New Roman" w:cs="Times New Roman"/>
        </w:rPr>
        <w:t xml:space="preserve">in </w:t>
      </w:r>
      <w:r w:rsidR="005D5188" w:rsidRPr="00F9232D">
        <w:rPr>
          <w:rFonts w:ascii="Times New Roman" w:hAnsi="Times New Roman" w:cs="Times New Roman"/>
        </w:rPr>
        <w:t>Experiment 1a</w:t>
      </w:r>
      <w:r w:rsidR="00BA20AF" w:rsidRPr="00F9232D">
        <w:rPr>
          <w:rFonts w:ascii="Times New Roman" w:hAnsi="Times New Roman" w:cs="Times New Roman"/>
        </w:rPr>
        <w:t xml:space="preserve">. </w:t>
      </w:r>
      <w:r w:rsidR="008C7335" w:rsidRPr="00F9232D">
        <w:rPr>
          <w:rFonts w:ascii="Times New Roman" w:hAnsi="Times New Roman" w:cs="Times New Roman"/>
        </w:rPr>
        <w:t>Thus,</w:t>
      </w:r>
      <w:r w:rsidR="00BA20AF" w:rsidRPr="00F9232D">
        <w:rPr>
          <w:rFonts w:ascii="Times New Roman" w:hAnsi="Times New Roman" w:cs="Times New Roman"/>
        </w:rPr>
        <w:t xml:space="preserve"> </w:t>
      </w:r>
      <w:r w:rsidR="006B0482" w:rsidRPr="00F9232D">
        <w:rPr>
          <w:rFonts w:ascii="Times New Roman" w:hAnsi="Times New Roman" w:cs="Times New Roman"/>
        </w:rPr>
        <w:t xml:space="preserve">participants’ </w:t>
      </w:r>
      <w:r w:rsidR="00BA20AF" w:rsidRPr="00F9232D">
        <w:rPr>
          <w:rFonts w:ascii="Times New Roman" w:hAnsi="Times New Roman" w:cs="Times New Roman"/>
        </w:rPr>
        <w:t xml:space="preserve">inclusion </w:t>
      </w:r>
      <w:r w:rsidR="00A173FD" w:rsidRPr="00F9232D">
        <w:rPr>
          <w:rFonts w:ascii="Times New Roman" w:hAnsi="Times New Roman" w:cs="Times New Roman"/>
        </w:rPr>
        <w:t>wa</w:t>
      </w:r>
      <w:r w:rsidR="006B0482" w:rsidRPr="00F9232D">
        <w:rPr>
          <w:rFonts w:ascii="Times New Roman" w:hAnsi="Times New Roman" w:cs="Times New Roman"/>
        </w:rPr>
        <w:t xml:space="preserve">s based on a </w:t>
      </w:r>
      <w:r w:rsidRPr="00F9232D">
        <w:rPr>
          <w:rFonts w:ascii="Times New Roman" w:hAnsi="Times New Roman" w:cs="Times New Roman"/>
        </w:rPr>
        <w:t xml:space="preserve">binomial test </w:t>
      </w:r>
      <w:r w:rsidR="006B0482" w:rsidRPr="00F9232D">
        <w:rPr>
          <w:rFonts w:ascii="Times New Roman" w:hAnsi="Times New Roman" w:cs="Times New Roman"/>
        </w:rPr>
        <w:t xml:space="preserve">in which </w:t>
      </w:r>
      <w:r w:rsidRPr="00F9232D">
        <w:rPr>
          <w:rFonts w:ascii="Times New Roman" w:hAnsi="Times New Roman" w:cs="Times New Roman"/>
        </w:rPr>
        <w:t xml:space="preserve">the probability of correct </w:t>
      </w:r>
      <w:r w:rsidR="00A173FD" w:rsidRPr="00F9232D">
        <w:rPr>
          <w:rFonts w:ascii="Times New Roman" w:hAnsi="Times New Roman" w:cs="Times New Roman"/>
        </w:rPr>
        <w:t>phase 1 performance</w:t>
      </w:r>
      <w:r w:rsidR="0034137A" w:rsidRPr="00F9232D">
        <w:rPr>
          <w:rFonts w:ascii="Times New Roman" w:hAnsi="Times New Roman" w:cs="Times New Roman"/>
        </w:rPr>
        <w:t xml:space="preserve"> for both tasks</w:t>
      </w:r>
      <w:r w:rsidR="00A173FD" w:rsidRPr="00F9232D">
        <w:rPr>
          <w:rFonts w:ascii="Times New Roman" w:hAnsi="Times New Roman" w:cs="Times New Roman"/>
        </w:rPr>
        <w:t xml:space="preserve"> had to </w:t>
      </w:r>
      <w:r w:rsidRPr="00F9232D">
        <w:rPr>
          <w:rFonts w:ascii="Times New Roman" w:hAnsi="Times New Roman" w:cs="Times New Roman"/>
        </w:rPr>
        <w:t xml:space="preserve">be higher than random </w:t>
      </w:r>
      <w:r w:rsidR="00A173FD" w:rsidRPr="00F9232D">
        <w:rPr>
          <w:rFonts w:ascii="Times New Roman" w:hAnsi="Times New Roman" w:cs="Times New Roman"/>
        </w:rPr>
        <w:t>accuracy (</w:t>
      </w:r>
      <w:r w:rsidRPr="00F9232D">
        <w:rPr>
          <w:rFonts w:ascii="Times New Roman" w:hAnsi="Times New Roman" w:cs="Times New Roman"/>
        </w:rPr>
        <w:t>.5</w:t>
      </w:r>
      <w:r w:rsidR="00A173FD" w:rsidRPr="00F9232D">
        <w:rPr>
          <w:rFonts w:ascii="Times New Roman" w:hAnsi="Times New Roman" w:cs="Times New Roman"/>
        </w:rPr>
        <w:t>)</w:t>
      </w:r>
      <w:r w:rsidR="006B0482" w:rsidRPr="00F9232D">
        <w:rPr>
          <w:rFonts w:ascii="Times New Roman" w:hAnsi="Times New Roman" w:cs="Times New Roman"/>
        </w:rPr>
        <w:t>. This implies at least 142 correct trials over 256 trials in phase 1</w:t>
      </w:r>
      <w:r w:rsidR="00E65355" w:rsidRPr="00F9232D">
        <w:rPr>
          <w:rFonts w:ascii="Times New Roman" w:hAnsi="Times New Roman" w:cs="Times New Roman"/>
        </w:rPr>
        <w:t xml:space="preserve"> (12</w:t>
      </w:r>
      <w:r w:rsidR="00A76F0F" w:rsidRPr="00F9232D">
        <w:rPr>
          <w:rFonts w:ascii="Times New Roman" w:hAnsi="Times New Roman" w:cs="Times New Roman"/>
        </w:rPr>
        <w:t>8</w:t>
      </w:r>
      <w:r w:rsidR="00E65355" w:rsidRPr="00F9232D">
        <w:rPr>
          <w:rFonts w:ascii="Times New Roman" w:hAnsi="Times New Roman" w:cs="Times New Roman"/>
        </w:rPr>
        <w:t xml:space="preserve"> trials per task)</w:t>
      </w:r>
      <w:r w:rsidRPr="00F9232D">
        <w:rPr>
          <w:rFonts w:ascii="Times New Roman" w:hAnsi="Times New Roman" w:cs="Times New Roman"/>
        </w:rPr>
        <w:t>.</w:t>
      </w:r>
      <w:r w:rsidR="007B5367" w:rsidRPr="00F9232D">
        <w:rPr>
          <w:rFonts w:ascii="Times New Roman" w:hAnsi="Times New Roman" w:cs="Times New Roman"/>
        </w:rPr>
        <w:t xml:space="preserve"> </w:t>
      </w:r>
      <w:r w:rsidR="009912CF" w:rsidRPr="00F9232D">
        <w:rPr>
          <w:rFonts w:ascii="Times New Roman" w:hAnsi="Times New Roman" w:cs="Times New Roman"/>
        </w:rPr>
        <w:t>Six</w:t>
      </w:r>
      <w:r w:rsidR="007B5367" w:rsidRPr="00F9232D">
        <w:rPr>
          <w:rFonts w:ascii="Times New Roman" w:hAnsi="Times New Roman" w:cs="Times New Roman"/>
        </w:rPr>
        <w:t xml:space="preserve"> participants were excluded</w:t>
      </w:r>
      <w:r w:rsidR="00A173FD" w:rsidRPr="00F9232D">
        <w:rPr>
          <w:rFonts w:ascii="Times New Roman" w:hAnsi="Times New Roman" w:cs="Times New Roman"/>
        </w:rPr>
        <w:t xml:space="preserve"> for not reaching this criterion</w:t>
      </w:r>
      <w:r w:rsidR="005F3203" w:rsidRPr="00F9232D">
        <w:rPr>
          <w:rFonts w:ascii="Times New Roman" w:hAnsi="Times New Roman" w:cs="Times New Roman"/>
        </w:rPr>
        <w:t xml:space="preserve">. We rerun </w:t>
      </w:r>
      <w:r w:rsidR="00640C8A" w:rsidRPr="00F9232D">
        <w:rPr>
          <w:rFonts w:ascii="Times New Roman" w:hAnsi="Times New Roman" w:cs="Times New Roman"/>
        </w:rPr>
        <w:t xml:space="preserve">the main </w:t>
      </w:r>
      <w:r w:rsidR="005F3203" w:rsidRPr="00F9232D">
        <w:rPr>
          <w:rFonts w:ascii="Times New Roman" w:hAnsi="Times New Roman" w:cs="Times New Roman"/>
        </w:rPr>
        <w:t xml:space="preserve">analysis </w:t>
      </w:r>
      <w:r w:rsidR="00640C8A" w:rsidRPr="00F9232D">
        <w:rPr>
          <w:rFonts w:ascii="Times New Roman" w:hAnsi="Times New Roman" w:cs="Times New Roman"/>
        </w:rPr>
        <w:t xml:space="preserve">by </w:t>
      </w:r>
      <w:r w:rsidR="005F3203" w:rsidRPr="00F9232D">
        <w:rPr>
          <w:rFonts w:ascii="Times New Roman" w:hAnsi="Times New Roman" w:cs="Times New Roman"/>
        </w:rPr>
        <w:t>including th</w:t>
      </w:r>
      <w:r w:rsidR="00640C8A" w:rsidRPr="00F9232D">
        <w:rPr>
          <w:rFonts w:ascii="Times New Roman" w:hAnsi="Times New Roman" w:cs="Times New Roman"/>
        </w:rPr>
        <w:t xml:space="preserve">e excluded </w:t>
      </w:r>
      <w:r w:rsidR="005F3203" w:rsidRPr="00F9232D">
        <w:rPr>
          <w:rFonts w:ascii="Times New Roman" w:hAnsi="Times New Roman" w:cs="Times New Roman"/>
        </w:rPr>
        <w:t>participants and the results were similar</w:t>
      </w:r>
      <w:r w:rsidR="00FE71E3" w:rsidRPr="00F9232D">
        <w:rPr>
          <w:rFonts w:ascii="Times New Roman" w:hAnsi="Times New Roman" w:cs="Times New Roman"/>
        </w:rPr>
        <w:t>, supporting the same conclusions</w:t>
      </w:r>
      <w:r w:rsidR="007B5367" w:rsidRPr="00F9232D">
        <w:rPr>
          <w:rFonts w:ascii="Times New Roman" w:hAnsi="Times New Roman" w:cs="Times New Roman"/>
        </w:rPr>
        <w:t>.</w:t>
      </w:r>
    </w:p>
    <w:p w14:paraId="56DBF7A5" w14:textId="0F6D398A" w:rsidR="00B678EA" w:rsidRPr="00F9232D" w:rsidRDefault="00B678EA" w:rsidP="00B678EA">
      <w:pPr>
        <w:pStyle w:val="Heading3"/>
        <w:rPr>
          <w:rFonts w:ascii="Times New Roman" w:hAnsi="Times New Roman" w:cs="Times New Roman"/>
        </w:rPr>
      </w:pPr>
      <w:r w:rsidRPr="00F9232D">
        <w:rPr>
          <w:rFonts w:ascii="Times New Roman" w:hAnsi="Times New Roman" w:cs="Times New Roman"/>
        </w:rPr>
        <w:t>Task</w:t>
      </w:r>
      <w:r w:rsidR="002551C9" w:rsidRPr="00F9232D">
        <w:rPr>
          <w:rFonts w:ascii="Times New Roman" w:hAnsi="Times New Roman" w:cs="Times New Roman"/>
        </w:rPr>
        <w:t xml:space="preserve"> and Procedures</w:t>
      </w:r>
    </w:p>
    <w:p w14:paraId="28894DC8" w14:textId="0420BBFD" w:rsidR="00DE3B87" w:rsidRPr="00F9232D" w:rsidRDefault="002551C9" w:rsidP="00420B13">
      <w:pPr>
        <w:ind w:firstLine="720"/>
        <w:rPr>
          <w:rFonts w:ascii="Times New Roman" w:hAnsi="Times New Roman" w:cs="Times New Roman"/>
        </w:rPr>
      </w:pPr>
      <w:r w:rsidRPr="00F9232D">
        <w:rPr>
          <w:rFonts w:ascii="Times New Roman" w:hAnsi="Times New Roman" w:cs="Times New Roman"/>
        </w:rPr>
        <w:t xml:space="preserve">The task structure </w:t>
      </w:r>
      <w:r w:rsidR="000C321D" w:rsidRPr="00F9232D">
        <w:rPr>
          <w:rFonts w:ascii="Times New Roman" w:hAnsi="Times New Roman" w:cs="Times New Roman"/>
        </w:rPr>
        <w:t>wa</w:t>
      </w:r>
      <w:r w:rsidRPr="00F9232D">
        <w:rPr>
          <w:rFonts w:ascii="Times New Roman" w:hAnsi="Times New Roman" w:cs="Times New Roman"/>
        </w:rPr>
        <w:t xml:space="preserve">s the same as </w:t>
      </w:r>
      <w:r w:rsidR="000C321D" w:rsidRPr="00F9232D">
        <w:rPr>
          <w:rFonts w:ascii="Times New Roman" w:hAnsi="Times New Roman" w:cs="Times New Roman"/>
        </w:rPr>
        <w:t xml:space="preserve">in </w:t>
      </w:r>
      <w:r w:rsidRPr="00F9232D">
        <w:rPr>
          <w:rFonts w:ascii="Times New Roman" w:hAnsi="Times New Roman" w:cs="Times New Roman"/>
        </w:rPr>
        <w:t>Experiment 1a</w:t>
      </w:r>
      <w:r w:rsidR="006C6381" w:rsidRPr="00F9232D">
        <w:rPr>
          <w:rFonts w:ascii="Times New Roman" w:hAnsi="Times New Roman" w:cs="Times New Roman"/>
        </w:rPr>
        <w:t>. T</w:t>
      </w:r>
      <w:r w:rsidRPr="00F9232D">
        <w:rPr>
          <w:rFonts w:ascii="Times New Roman" w:hAnsi="Times New Roman" w:cs="Times New Roman"/>
        </w:rPr>
        <w:t xml:space="preserve">he only difference in this experiment </w:t>
      </w:r>
      <w:r w:rsidR="000C321D" w:rsidRPr="00F9232D">
        <w:rPr>
          <w:rFonts w:ascii="Times New Roman" w:hAnsi="Times New Roman" w:cs="Times New Roman"/>
        </w:rPr>
        <w:t>wa</w:t>
      </w:r>
      <w:r w:rsidRPr="00F9232D">
        <w:rPr>
          <w:rFonts w:ascii="Times New Roman" w:hAnsi="Times New Roman" w:cs="Times New Roman"/>
        </w:rPr>
        <w:t xml:space="preserve">s the </w:t>
      </w:r>
      <w:r w:rsidR="000C321D" w:rsidRPr="00F9232D">
        <w:rPr>
          <w:rFonts w:ascii="Times New Roman" w:hAnsi="Times New Roman" w:cs="Times New Roman"/>
        </w:rPr>
        <w:t xml:space="preserve">task </w:t>
      </w:r>
      <w:r w:rsidRPr="00F9232D">
        <w:rPr>
          <w:rFonts w:ascii="Times New Roman" w:hAnsi="Times New Roman" w:cs="Times New Roman"/>
        </w:rPr>
        <w:t xml:space="preserve">difficulty </w:t>
      </w:r>
      <w:r w:rsidR="006C6381" w:rsidRPr="00F9232D">
        <w:rPr>
          <w:rFonts w:ascii="Times New Roman" w:hAnsi="Times New Roman" w:cs="Times New Roman"/>
        </w:rPr>
        <w:t xml:space="preserve">manipulated by adding more stimuli (fractals; </w:t>
      </w:r>
      <w:r w:rsidR="006C6381" w:rsidRPr="00F9232D">
        <w:rPr>
          <w:rFonts w:ascii="Times New Roman" w:hAnsi="Times New Roman" w:cs="Times New Roman"/>
          <w:b/>
          <w:bCs/>
        </w:rPr>
        <w:t>Table 2</w:t>
      </w:r>
      <w:r w:rsidR="006C6381" w:rsidRPr="00F9232D">
        <w:rPr>
          <w:rFonts w:ascii="Times New Roman" w:hAnsi="Times New Roman" w:cs="Times New Roman"/>
        </w:rPr>
        <w:t>)</w:t>
      </w:r>
      <w:r w:rsidR="00DE3B87" w:rsidRPr="00F9232D">
        <w:rPr>
          <w:rFonts w:ascii="Times New Roman" w:hAnsi="Times New Roman" w:cs="Times New Roman"/>
        </w:rPr>
        <w:t>. Also</w:t>
      </w:r>
      <w:r w:rsidR="00AE05FD" w:rsidRPr="00F9232D">
        <w:rPr>
          <w:rFonts w:ascii="Times New Roman" w:hAnsi="Times New Roman" w:cs="Times New Roman"/>
        </w:rPr>
        <w:t>,</w:t>
      </w:r>
      <w:r w:rsidR="00DE3B87" w:rsidRPr="00F9232D">
        <w:rPr>
          <w:rFonts w:ascii="Times New Roman" w:hAnsi="Times New Roman" w:cs="Times New Roman"/>
        </w:rPr>
        <w:t xml:space="preserve"> the number of blocks per phase</w:t>
      </w:r>
      <w:r w:rsidR="00AE05FD" w:rsidRPr="00F9232D">
        <w:rPr>
          <w:rFonts w:ascii="Times New Roman" w:hAnsi="Times New Roman" w:cs="Times New Roman"/>
        </w:rPr>
        <w:t xml:space="preserve"> varied</w:t>
      </w:r>
      <w:r w:rsidR="006E2683" w:rsidRPr="00F9232D">
        <w:rPr>
          <w:rFonts w:ascii="Times New Roman" w:hAnsi="Times New Roman" w:cs="Times New Roman"/>
        </w:rPr>
        <w:t xml:space="preserve">, where </w:t>
      </w:r>
      <w:r w:rsidR="00F35471" w:rsidRPr="00F9232D">
        <w:rPr>
          <w:rFonts w:ascii="Times New Roman" w:hAnsi="Times New Roman" w:cs="Times New Roman"/>
        </w:rPr>
        <w:t>P</w:t>
      </w:r>
      <w:r w:rsidR="006E2683" w:rsidRPr="00F9232D">
        <w:rPr>
          <w:rFonts w:ascii="Times New Roman" w:hAnsi="Times New Roman" w:cs="Times New Roman"/>
        </w:rPr>
        <w:t xml:space="preserve">hase 1 </w:t>
      </w:r>
      <w:r w:rsidR="00411D92" w:rsidRPr="00F9232D">
        <w:rPr>
          <w:rFonts w:ascii="Times New Roman" w:hAnsi="Times New Roman" w:cs="Times New Roman"/>
        </w:rPr>
        <w:t xml:space="preserve">included </w:t>
      </w:r>
      <w:r w:rsidR="001C78D6" w:rsidRPr="00F9232D">
        <w:rPr>
          <w:rFonts w:ascii="Times New Roman" w:hAnsi="Times New Roman" w:cs="Times New Roman"/>
        </w:rPr>
        <w:t xml:space="preserve">8 </w:t>
      </w:r>
      <w:r w:rsidR="00411D92" w:rsidRPr="00F9232D">
        <w:rPr>
          <w:rFonts w:ascii="Times New Roman" w:hAnsi="Times New Roman" w:cs="Times New Roman"/>
        </w:rPr>
        <w:t xml:space="preserve">training </w:t>
      </w:r>
      <w:r w:rsidR="001C78D6" w:rsidRPr="00F9232D">
        <w:rPr>
          <w:rFonts w:ascii="Times New Roman" w:hAnsi="Times New Roman" w:cs="Times New Roman"/>
        </w:rPr>
        <w:t xml:space="preserve">blocks </w:t>
      </w:r>
      <w:r w:rsidR="00E94F3F" w:rsidRPr="00F9232D">
        <w:rPr>
          <w:rFonts w:ascii="Times New Roman" w:hAnsi="Times New Roman" w:cs="Times New Roman"/>
        </w:rPr>
        <w:t xml:space="preserve">with </w:t>
      </w:r>
      <w:r w:rsidR="001C78D6" w:rsidRPr="00F9232D">
        <w:rPr>
          <w:rFonts w:ascii="Times New Roman" w:hAnsi="Times New Roman" w:cs="Times New Roman"/>
        </w:rPr>
        <w:t xml:space="preserve">4 </w:t>
      </w:r>
      <w:r w:rsidR="00411D92" w:rsidRPr="00F9232D">
        <w:rPr>
          <w:rFonts w:ascii="Times New Roman" w:hAnsi="Times New Roman" w:cs="Times New Roman"/>
        </w:rPr>
        <w:t xml:space="preserve">reversal </w:t>
      </w:r>
      <w:r w:rsidR="001C78D6" w:rsidRPr="00F9232D">
        <w:rPr>
          <w:rFonts w:ascii="Times New Roman" w:hAnsi="Times New Roman" w:cs="Times New Roman"/>
        </w:rPr>
        <w:t xml:space="preserve">blocks in </w:t>
      </w:r>
      <w:r w:rsidR="00FB6D37" w:rsidRPr="00F9232D">
        <w:rPr>
          <w:rFonts w:ascii="Times New Roman" w:hAnsi="Times New Roman" w:cs="Times New Roman"/>
        </w:rPr>
        <w:t>P</w:t>
      </w:r>
      <w:r w:rsidR="001C78D6" w:rsidRPr="00F9232D">
        <w:rPr>
          <w:rFonts w:ascii="Times New Roman" w:hAnsi="Times New Roman" w:cs="Times New Roman"/>
        </w:rPr>
        <w:t xml:space="preserve">hase 2. </w:t>
      </w:r>
      <w:r w:rsidR="00411D92" w:rsidRPr="00F9232D">
        <w:rPr>
          <w:rFonts w:ascii="Times New Roman" w:hAnsi="Times New Roman" w:cs="Times New Roman"/>
        </w:rPr>
        <w:t>Furthermore, e</w:t>
      </w:r>
      <w:r w:rsidR="001C78D6" w:rsidRPr="00F9232D">
        <w:rPr>
          <w:rFonts w:ascii="Times New Roman" w:hAnsi="Times New Roman" w:cs="Times New Roman"/>
        </w:rPr>
        <w:t xml:space="preserve">ach block had 16 trials </w:t>
      </w:r>
      <w:r w:rsidR="00411D92" w:rsidRPr="00F9232D">
        <w:rPr>
          <w:rFonts w:ascii="Times New Roman" w:hAnsi="Times New Roman" w:cs="Times New Roman"/>
        </w:rPr>
        <w:t>(</w:t>
      </w:r>
      <w:r w:rsidR="001C78D6" w:rsidRPr="00F9232D">
        <w:rPr>
          <w:rFonts w:ascii="Times New Roman" w:hAnsi="Times New Roman" w:cs="Times New Roman"/>
        </w:rPr>
        <w:t>2</w:t>
      </w:r>
      <w:r w:rsidR="00F35471" w:rsidRPr="00F9232D">
        <w:rPr>
          <w:rFonts w:ascii="Times New Roman" w:hAnsi="Times New Roman" w:cs="Times New Roman"/>
        </w:rPr>
        <w:t xml:space="preserve"> presentations of each exemplar</w:t>
      </w:r>
      <w:r w:rsidR="00411D92" w:rsidRPr="00F9232D">
        <w:rPr>
          <w:rFonts w:ascii="Times New Roman" w:hAnsi="Times New Roman" w:cs="Times New Roman"/>
        </w:rPr>
        <w:t>)</w:t>
      </w:r>
      <w:r w:rsidR="00F35471" w:rsidRPr="00F9232D">
        <w:rPr>
          <w:rFonts w:ascii="Times New Roman" w:hAnsi="Times New Roman" w:cs="Times New Roman"/>
        </w:rPr>
        <w:t xml:space="preserve">. </w:t>
      </w:r>
      <w:r w:rsidR="00411D92" w:rsidRPr="00F9232D">
        <w:rPr>
          <w:rFonts w:ascii="Times New Roman" w:hAnsi="Times New Roman" w:cs="Times New Roman"/>
        </w:rPr>
        <w:t>W</w:t>
      </w:r>
      <w:r w:rsidR="00DE3B87" w:rsidRPr="00F9232D">
        <w:rPr>
          <w:rFonts w:ascii="Times New Roman" w:hAnsi="Times New Roman" w:cs="Times New Roman"/>
        </w:rPr>
        <w:t>ithin each block the trials were fully randomized</w:t>
      </w:r>
      <w:r w:rsidR="00411D92" w:rsidRPr="00F9232D">
        <w:rPr>
          <w:rFonts w:ascii="Times New Roman" w:hAnsi="Times New Roman" w:cs="Times New Roman"/>
        </w:rPr>
        <w:t xml:space="preserve"> for a </w:t>
      </w:r>
      <w:r w:rsidR="00AE2733" w:rsidRPr="00F9232D">
        <w:rPr>
          <w:rFonts w:ascii="Times New Roman" w:hAnsi="Times New Roman" w:cs="Times New Roman"/>
        </w:rPr>
        <w:t>Total</w:t>
      </w:r>
      <w:r w:rsidR="00411D92" w:rsidRPr="00F9232D">
        <w:rPr>
          <w:rFonts w:ascii="Times New Roman" w:hAnsi="Times New Roman" w:cs="Times New Roman"/>
        </w:rPr>
        <w:t xml:space="preserve"> of</w:t>
      </w:r>
      <w:r w:rsidR="00DE3B87" w:rsidRPr="00F9232D">
        <w:rPr>
          <w:rFonts w:ascii="Times New Roman" w:hAnsi="Times New Roman" w:cs="Times New Roman"/>
        </w:rPr>
        <w:t xml:space="preserve"> </w:t>
      </w:r>
      <w:r w:rsidR="00E6148A" w:rsidRPr="00F9232D">
        <w:rPr>
          <w:rFonts w:ascii="Times New Roman" w:hAnsi="Times New Roman" w:cs="Times New Roman"/>
        </w:rPr>
        <w:t>8</w:t>
      </w:r>
      <w:r w:rsidR="00DE3B87" w:rsidRPr="00F9232D">
        <w:rPr>
          <w:rFonts w:ascii="Times New Roman" w:hAnsi="Times New Roman" w:cs="Times New Roman"/>
        </w:rPr>
        <w:t xml:space="preserve"> (</w:t>
      </w:r>
      <w:r w:rsidR="009D4543" w:rsidRPr="00F9232D">
        <w:rPr>
          <w:rFonts w:ascii="Times New Roman" w:hAnsi="Times New Roman" w:cs="Times New Roman"/>
        </w:rPr>
        <w:t xml:space="preserve">phase1: </w:t>
      </w:r>
      <w:r w:rsidR="00DE3B87" w:rsidRPr="00F9232D">
        <w:rPr>
          <w:rFonts w:ascii="Times New Roman" w:hAnsi="Times New Roman" w:cs="Times New Roman"/>
        </w:rPr>
        <w:t xml:space="preserve">blocks) * </w:t>
      </w:r>
      <w:r w:rsidR="00E6148A" w:rsidRPr="00F9232D">
        <w:rPr>
          <w:rFonts w:ascii="Times New Roman" w:hAnsi="Times New Roman" w:cs="Times New Roman"/>
        </w:rPr>
        <w:t>16</w:t>
      </w:r>
      <w:r w:rsidR="00DE3B87" w:rsidRPr="00F9232D">
        <w:rPr>
          <w:rFonts w:ascii="Times New Roman" w:hAnsi="Times New Roman" w:cs="Times New Roman"/>
        </w:rPr>
        <w:t xml:space="preserve"> (trials) </w:t>
      </w:r>
      <w:r w:rsidR="009D4543" w:rsidRPr="00F9232D">
        <w:rPr>
          <w:rFonts w:ascii="Times New Roman" w:hAnsi="Times New Roman" w:cs="Times New Roman"/>
        </w:rPr>
        <w:t>+ 4 (phase 2: blocks) * 16 (trials) = 192</w:t>
      </w:r>
      <w:r w:rsidR="00712982" w:rsidRPr="00F9232D">
        <w:rPr>
          <w:rFonts w:ascii="Times New Roman" w:hAnsi="Times New Roman" w:cs="Times New Roman"/>
        </w:rPr>
        <w:t xml:space="preserve"> </w:t>
      </w:r>
      <w:r w:rsidR="00411D92" w:rsidRPr="00F9232D">
        <w:rPr>
          <w:rFonts w:ascii="Times New Roman" w:hAnsi="Times New Roman" w:cs="Times New Roman"/>
        </w:rPr>
        <w:t xml:space="preserve">trials </w:t>
      </w:r>
      <w:r w:rsidR="00DE3B87" w:rsidRPr="00F9232D">
        <w:rPr>
          <w:rFonts w:ascii="Times New Roman" w:hAnsi="Times New Roman" w:cs="Times New Roman"/>
        </w:rPr>
        <w:t xml:space="preserve">for each </w:t>
      </w:r>
      <w:r w:rsidR="00411D92" w:rsidRPr="00F9232D">
        <w:rPr>
          <w:rFonts w:ascii="Times New Roman" w:hAnsi="Times New Roman" w:cs="Times New Roman"/>
        </w:rPr>
        <w:t xml:space="preserve">of the two </w:t>
      </w:r>
      <w:r w:rsidR="00DE3B87" w:rsidRPr="00F9232D">
        <w:rPr>
          <w:rFonts w:ascii="Times New Roman" w:hAnsi="Times New Roman" w:cs="Times New Roman"/>
        </w:rPr>
        <w:t>task</w:t>
      </w:r>
      <w:r w:rsidR="00411D92" w:rsidRPr="00F9232D">
        <w:rPr>
          <w:rFonts w:ascii="Times New Roman" w:hAnsi="Times New Roman" w:cs="Times New Roman"/>
        </w:rPr>
        <w:t>s (</w:t>
      </w:r>
      <w:r w:rsidR="00AE2733" w:rsidRPr="00F9232D">
        <w:rPr>
          <w:rFonts w:ascii="Times New Roman" w:hAnsi="Times New Roman" w:cs="Times New Roman"/>
        </w:rPr>
        <w:t>Total</w:t>
      </w:r>
      <w:r w:rsidR="00411D92" w:rsidRPr="00F9232D">
        <w:rPr>
          <w:rFonts w:ascii="Times New Roman" w:hAnsi="Times New Roman" w:cs="Times New Roman"/>
        </w:rPr>
        <w:t xml:space="preserve"> and </w:t>
      </w:r>
      <w:r w:rsidR="005832F1" w:rsidRPr="00F9232D">
        <w:rPr>
          <w:rFonts w:ascii="Times New Roman" w:hAnsi="Times New Roman" w:cs="Times New Roman"/>
        </w:rPr>
        <w:t>Partial</w:t>
      </w:r>
      <w:r w:rsidR="00411D92" w:rsidRPr="00F9232D">
        <w:rPr>
          <w:rFonts w:ascii="Times New Roman" w:hAnsi="Times New Roman" w:cs="Times New Roman"/>
        </w:rPr>
        <w:t xml:space="preserve"> reversal)</w:t>
      </w:r>
      <w:r w:rsidR="00DE3B87" w:rsidRPr="00F9232D">
        <w:rPr>
          <w:rFonts w:ascii="Times New Roman" w:hAnsi="Times New Roman" w:cs="Times New Roman"/>
        </w:rPr>
        <w:t>.</w:t>
      </w:r>
    </w:p>
    <w:p w14:paraId="743182F3" w14:textId="77777777" w:rsidR="008747EE" w:rsidRPr="00F9232D"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F9232D"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F9232D" w:rsidRDefault="002551C9" w:rsidP="009B396E">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 xml:space="preserve">Table </w:t>
            </w:r>
            <w:r w:rsidR="006C6381" w:rsidRPr="00F9232D">
              <w:rPr>
                <w:rFonts w:ascii="Times New Roman" w:eastAsia="Times New Roman" w:hAnsi="Times New Roman" w:cs="Times New Roman"/>
                <w:b/>
                <w:bCs/>
                <w:color w:val="000000"/>
                <w:lang w:eastAsia="en-GB"/>
                <w14:ligatures w14:val="none"/>
              </w:rPr>
              <w:t>2</w:t>
            </w:r>
            <w:r w:rsidRPr="00F9232D">
              <w:rPr>
                <w:rFonts w:ascii="Times New Roman" w:eastAsia="Times New Roman" w:hAnsi="Times New Roman" w:cs="Times New Roman"/>
                <w:b/>
                <w:bCs/>
                <w:color w:val="000000"/>
                <w:lang w:eastAsia="en-GB"/>
                <w14:ligatures w14:val="none"/>
              </w:rPr>
              <w:t>.</w:t>
            </w:r>
          </w:p>
          <w:p w14:paraId="006C8CA3"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F9232D"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xml:space="preserve">Categorical Reversal Learning Experimental </w:t>
            </w:r>
            <w:r w:rsidR="00B64387" w:rsidRPr="00F9232D">
              <w:rPr>
                <w:rFonts w:ascii="Times New Roman" w:eastAsia="Times New Roman" w:hAnsi="Times New Roman" w:cs="Times New Roman"/>
                <w:color w:val="000000"/>
                <w:lang w:eastAsia="en-GB"/>
                <w14:ligatures w14:val="none"/>
              </w:rPr>
              <w:t xml:space="preserve">1b </w:t>
            </w:r>
            <w:r w:rsidRPr="00F9232D">
              <w:rPr>
                <w:rFonts w:ascii="Times New Roman" w:eastAsia="Times New Roman" w:hAnsi="Times New Roman" w:cs="Times New Roman"/>
                <w:color w:val="000000"/>
                <w:lang w:eastAsia="en-GB"/>
                <w14:ligatures w14:val="none"/>
              </w:rPr>
              <w:t xml:space="preserve">Design </w:t>
            </w:r>
          </w:p>
        </w:tc>
      </w:tr>
      <w:tr w:rsidR="002551C9" w:rsidRPr="00F9232D"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F9232D"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Total Reversal</w:t>
            </w:r>
            <w:r w:rsidR="00CB6671" w:rsidRPr="00F9232D">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F9232D"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Partial Reversal</w:t>
            </w:r>
            <w:r w:rsidR="00CB6671" w:rsidRPr="00F9232D">
              <w:rPr>
                <w:rFonts w:ascii="Times New Roman" w:eastAsia="Times New Roman" w:hAnsi="Times New Roman" w:cs="Times New Roman"/>
                <w:b/>
                <w:bCs/>
                <w:color w:val="000000"/>
                <w:lang w:eastAsia="en-GB"/>
                <w14:ligatures w14:val="none"/>
              </w:rPr>
              <w:t xml:space="preserve"> task</w:t>
            </w:r>
          </w:p>
        </w:tc>
      </w:tr>
      <w:tr w:rsidR="002551C9" w:rsidRPr="00F9232D"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2551C9" w:rsidRPr="00F9232D"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2551C9" w:rsidRPr="00F9232D"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Condition</w:t>
            </w:r>
          </w:p>
        </w:tc>
      </w:tr>
      <w:tr w:rsidR="002551C9" w:rsidRPr="00F9232D"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nonreversal</w:t>
            </w:r>
          </w:p>
        </w:tc>
      </w:tr>
      <w:tr w:rsidR="002551C9" w:rsidRPr="00F9232D"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nonreversal</w:t>
            </w:r>
          </w:p>
        </w:tc>
      </w:tr>
      <w:tr w:rsidR="002551C9" w:rsidRPr="00F9232D"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nonreversal</w:t>
            </w:r>
          </w:p>
        </w:tc>
      </w:tr>
      <w:tr w:rsidR="002551C9" w:rsidRPr="00F9232D"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nonreversal</w:t>
            </w:r>
          </w:p>
        </w:tc>
      </w:tr>
      <w:tr w:rsidR="002551C9" w:rsidRPr="00F9232D"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Note</w:t>
            </w:r>
            <w:r w:rsidRPr="00F9232D">
              <w:rPr>
                <w:rFonts w:ascii="Times New Roman" w:eastAsia="Times New Roman" w:hAnsi="Times New Roman" w:cs="Times New Roman"/>
                <w:color w:val="000000"/>
                <w:lang w:eastAsia="en-GB"/>
                <w14:ligatures w14:val="none"/>
              </w:rPr>
              <w:t>: A, B, C, D, E, F, G, and H are cues in form of fractals;</w:t>
            </w:r>
            <w:r w:rsidR="00DB4756" w:rsidRPr="00F9232D">
              <w:rPr>
                <w:rFonts w:ascii="Times New Roman" w:eastAsia="Times New Roman" w:hAnsi="Times New Roman" w:cs="Times New Roman"/>
                <w:color w:val="000000"/>
                <w:lang w:eastAsia="en-GB"/>
                <w14:ligatures w14:val="none"/>
              </w:rPr>
              <w:t xml:space="preserve"> S← (“southern hemisphere”) and →N (“northern hemisphere”) </w:t>
            </w:r>
            <w:r w:rsidRPr="00F9232D">
              <w:rPr>
                <w:rFonts w:ascii="Times New Roman" w:eastAsia="Times New Roman" w:hAnsi="Times New Roman" w:cs="Times New Roman"/>
                <w:color w:val="000000"/>
                <w:lang w:eastAsia="en-GB"/>
                <w14:ligatures w14:val="none"/>
              </w:rPr>
              <w:t>are two distinct</w:t>
            </w:r>
            <w:r w:rsidR="009F5A66" w:rsidRPr="00F9232D">
              <w:rPr>
                <w:rFonts w:ascii="Times New Roman" w:eastAsia="Times New Roman" w:hAnsi="Times New Roman" w:cs="Times New Roman"/>
                <w:color w:val="000000"/>
                <w:lang w:eastAsia="en-GB"/>
                <w14:ligatures w14:val="none"/>
              </w:rPr>
              <w:t xml:space="preserve"> correct response</w:t>
            </w:r>
            <w:r w:rsidRPr="00F9232D">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F9232D" w:rsidRDefault="00912C68" w:rsidP="00912C68">
      <w:pPr>
        <w:rPr>
          <w:rFonts w:ascii="Times New Roman" w:hAnsi="Times New Roman" w:cs="Times New Roman"/>
        </w:rPr>
      </w:pPr>
    </w:p>
    <w:p w14:paraId="3E4AB3E0" w14:textId="491D8105" w:rsidR="00592657" w:rsidRPr="00F9232D" w:rsidRDefault="00592657" w:rsidP="00592657">
      <w:pPr>
        <w:pStyle w:val="Heading3"/>
        <w:rPr>
          <w:rFonts w:ascii="Times New Roman" w:hAnsi="Times New Roman" w:cs="Times New Roman"/>
        </w:rPr>
      </w:pPr>
      <w:r w:rsidRPr="00F9232D">
        <w:rPr>
          <w:rFonts w:ascii="Times New Roman" w:hAnsi="Times New Roman" w:cs="Times New Roman"/>
        </w:rPr>
        <w:t>Analysis</w:t>
      </w:r>
    </w:p>
    <w:p w14:paraId="7803850C" w14:textId="6E04457B" w:rsidR="003F53AB" w:rsidRPr="00F9232D" w:rsidRDefault="00411D92" w:rsidP="002551C9">
      <w:pPr>
        <w:rPr>
          <w:rFonts w:ascii="Times New Roman" w:hAnsi="Times New Roman" w:cs="Times New Roman"/>
        </w:rPr>
      </w:pPr>
      <w:r w:rsidRPr="00F9232D">
        <w:rPr>
          <w:rFonts w:ascii="Times New Roman" w:hAnsi="Times New Roman" w:cs="Times New Roman"/>
        </w:rPr>
        <w:t>The s</w:t>
      </w:r>
      <w:r w:rsidR="002551C9" w:rsidRPr="00F9232D">
        <w:rPr>
          <w:rFonts w:ascii="Times New Roman" w:hAnsi="Times New Roman" w:cs="Times New Roman"/>
        </w:rPr>
        <w:t xml:space="preserve">ame analysis plan </w:t>
      </w:r>
      <w:r w:rsidRPr="00F9232D">
        <w:rPr>
          <w:rFonts w:ascii="Times New Roman" w:hAnsi="Times New Roman" w:cs="Times New Roman"/>
        </w:rPr>
        <w:t>w</w:t>
      </w:r>
      <w:r w:rsidR="002551C9" w:rsidRPr="00F9232D">
        <w:rPr>
          <w:rFonts w:ascii="Times New Roman" w:hAnsi="Times New Roman" w:cs="Times New Roman"/>
        </w:rPr>
        <w:t xml:space="preserve">as </w:t>
      </w:r>
      <w:r w:rsidRPr="00F9232D">
        <w:rPr>
          <w:rFonts w:ascii="Times New Roman" w:hAnsi="Times New Roman" w:cs="Times New Roman"/>
        </w:rPr>
        <w:t xml:space="preserve">used as in </w:t>
      </w:r>
      <w:r w:rsidR="002551C9" w:rsidRPr="00F9232D">
        <w:rPr>
          <w:rFonts w:ascii="Times New Roman" w:hAnsi="Times New Roman" w:cs="Times New Roman"/>
        </w:rPr>
        <w:t>Experiment 1a.</w:t>
      </w:r>
    </w:p>
    <w:p w14:paraId="3439DAC9" w14:textId="7C82BAF1" w:rsidR="00B26B6D" w:rsidRPr="00F9232D" w:rsidRDefault="00B26B6D" w:rsidP="00B26B6D">
      <w:pPr>
        <w:pStyle w:val="Heading2"/>
        <w:rPr>
          <w:rFonts w:ascii="Times New Roman" w:hAnsi="Times New Roman" w:cs="Times New Roman"/>
        </w:rPr>
      </w:pPr>
      <w:r w:rsidRPr="00F9232D">
        <w:rPr>
          <w:rFonts w:ascii="Times New Roman" w:hAnsi="Times New Roman" w:cs="Times New Roman"/>
        </w:rPr>
        <w:lastRenderedPageBreak/>
        <w:t>Results</w:t>
      </w:r>
    </w:p>
    <w:p w14:paraId="2BFA52DF" w14:textId="382EA557" w:rsidR="00495A86" w:rsidRPr="00F9232D" w:rsidRDefault="00495A86" w:rsidP="000D4B1C">
      <w:pPr>
        <w:pStyle w:val="Heading3"/>
        <w:rPr>
          <w:rFonts w:ascii="Times New Roman" w:hAnsi="Times New Roman" w:cs="Times New Roman"/>
        </w:rPr>
      </w:pPr>
      <w:r w:rsidRPr="00F9232D">
        <w:rPr>
          <w:rFonts w:ascii="Times New Roman" w:hAnsi="Times New Roman" w:cs="Times New Roman"/>
        </w:rPr>
        <w:t xml:space="preserve">Faster </w:t>
      </w:r>
      <w:r w:rsidR="00161512" w:rsidRPr="00F9232D">
        <w:rPr>
          <w:rFonts w:ascii="Times New Roman" w:hAnsi="Times New Roman" w:cs="Times New Roman"/>
        </w:rPr>
        <w:t xml:space="preserve">and Better </w:t>
      </w:r>
      <w:r w:rsidRPr="00F9232D">
        <w:rPr>
          <w:rFonts w:ascii="Times New Roman" w:hAnsi="Times New Roman" w:cs="Times New Roman"/>
        </w:rPr>
        <w:t>Learning After the Total Reversal</w:t>
      </w:r>
    </w:p>
    <w:p w14:paraId="19E483F4" w14:textId="0DF7E759" w:rsidR="00912C68" w:rsidRPr="00F9232D" w:rsidRDefault="00912C68" w:rsidP="00912C68">
      <w:pPr>
        <w:ind w:firstLine="720"/>
        <w:rPr>
          <w:rFonts w:ascii="Times New Roman" w:eastAsiaTheme="majorEastAsia" w:hAnsi="Times New Roman" w:cs="Times New Roman"/>
        </w:rPr>
      </w:pPr>
      <w:r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Pr="00F9232D">
        <w:rPr>
          <w:rFonts w:ascii="Times New Roman" w:eastAsiaTheme="majorEastAsia" w:hAnsi="Times New Roman" w:cs="Times New Roman"/>
          <w:b/>
          <w:bCs/>
        </w:rPr>
        <w:t>D</w:t>
      </w:r>
      <w:r w:rsidRPr="00F9232D">
        <w:rPr>
          <w:rFonts w:ascii="Times New Roman" w:eastAsiaTheme="majorEastAsia" w:hAnsi="Times New Roman" w:cs="Times New Roman"/>
        </w:rPr>
        <w:t xml:space="preserve"> shows the </w:t>
      </w:r>
      <w:r w:rsidR="00663D6B" w:rsidRPr="00F9232D">
        <w:rPr>
          <w:rFonts w:ascii="Times New Roman" w:eastAsiaTheme="majorEastAsia" w:hAnsi="Times New Roman" w:cs="Times New Roman"/>
        </w:rPr>
        <w:t>average</w:t>
      </w:r>
      <w:r w:rsidR="00411D92" w:rsidRPr="00F9232D">
        <w:rPr>
          <w:rFonts w:ascii="Times New Roman" w:eastAsiaTheme="majorEastAsia" w:hAnsi="Times New Roman" w:cs="Times New Roman"/>
        </w:rPr>
        <w:t xml:space="preserve"> </w:t>
      </w:r>
      <w:r w:rsidR="00663D6B" w:rsidRPr="00F9232D">
        <w:rPr>
          <w:rFonts w:ascii="Times New Roman" w:eastAsiaTheme="majorEastAsia" w:hAnsi="Times New Roman" w:cs="Times New Roman"/>
        </w:rPr>
        <w:t>p(</w:t>
      </w:r>
      <w:r w:rsidRPr="00F9232D">
        <w:rPr>
          <w:rFonts w:ascii="Times New Roman" w:eastAsiaTheme="majorEastAsia" w:hAnsi="Times New Roman" w:cs="Times New Roman"/>
        </w:rPr>
        <w:t>correct</w:t>
      </w:r>
      <w:r w:rsidR="00663D6B"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category classification</w:t>
      </w:r>
      <w:r w:rsidR="00411D92" w:rsidRPr="00F9232D">
        <w:rPr>
          <w:rFonts w:ascii="Times New Roman" w:eastAsiaTheme="majorEastAsia" w:hAnsi="Times New Roman" w:cs="Times New Roman"/>
        </w:rPr>
        <w:t>s</w:t>
      </w:r>
      <w:r w:rsidR="00CA6EEA"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 xml:space="preserve">for </w:t>
      </w:r>
      <w:r w:rsidR="00411D92" w:rsidRPr="00F9232D">
        <w:rPr>
          <w:rFonts w:ascii="Times New Roman" w:eastAsiaTheme="majorEastAsia" w:hAnsi="Times New Roman" w:cs="Times New Roman"/>
        </w:rPr>
        <w:t xml:space="preserve">each </w:t>
      </w:r>
      <w:r w:rsidR="00DA13E6" w:rsidRPr="00F9232D">
        <w:rPr>
          <w:rFonts w:ascii="Times New Roman" w:eastAsiaTheme="majorEastAsia" w:hAnsi="Times New Roman" w:cs="Times New Roman"/>
        </w:rPr>
        <w:t xml:space="preserve">of the </w:t>
      </w:r>
      <w:r w:rsidR="00411D92" w:rsidRPr="00F9232D">
        <w:rPr>
          <w:rFonts w:ascii="Times New Roman" w:eastAsiaTheme="majorEastAsia" w:hAnsi="Times New Roman" w:cs="Times New Roman"/>
        </w:rPr>
        <w:t>training and reversal</w:t>
      </w:r>
      <w:r w:rsidRPr="00F9232D">
        <w:rPr>
          <w:rFonts w:ascii="Times New Roman" w:eastAsiaTheme="majorEastAsia" w:hAnsi="Times New Roman" w:cs="Times New Roman"/>
        </w:rPr>
        <w:t xml:space="preserve"> blocks in </w:t>
      </w:r>
      <w:r w:rsidR="00411D92"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411D92" w:rsidRPr="00F9232D">
        <w:rPr>
          <w:rFonts w:ascii="Times New Roman" w:eastAsiaTheme="majorEastAsia" w:hAnsi="Times New Roman" w:cs="Times New Roman"/>
        </w:rPr>
        <w:t xml:space="preserve"> and </w:t>
      </w:r>
      <w:r w:rsidR="005832F1" w:rsidRPr="00F9232D">
        <w:rPr>
          <w:rFonts w:ascii="Times New Roman" w:eastAsiaTheme="majorEastAsia" w:hAnsi="Times New Roman" w:cs="Times New Roman"/>
        </w:rPr>
        <w:t>Partial</w:t>
      </w:r>
      <w:r w:rsidR="00411D92" w:rsidRPr="00F9232D">
        <w:rPr>
          <w:rFonts w:ascii="Times New Roman" w:eastAsiaTheme="majorEastAsia" w:hAnsi="Times New Roman" w:cs="Times New Roman"/>
        </w:rPr>
        <w:t xml:space="preserve"> reversal</w:t>
      </w:r>
      <w:r w:rsidRPr="00F9232D">
        <w:rPr>
          <w:rFonts w:ascii="Times New Roman" w:eastAsiaTheme="majorEastAsia" w:hAnsi="Times New Roman" w:cs="Times New Roman"/>
        </w:rPr>
        <w:t xml:space="preserve"> tasks. </w:t>
      </w:r>
      <w:r w:rsidR="00CA6EEA" w:rsidRPr="00F9232D">
        <w:rPr>
          <w:rFonts w:ascii="Times New Roman" w:eastAsiaTheme="majorEastAsia" w:hAnsi="Times New Roman" w:cs="Times New Roman"/>
        </w:rPr>
        <w:t>T</w:t>
      </w:r>
      <w:r w:rsidRPr="00F9232D">
        <w:rPr>
          <w:rFonts w:ascii="Times New Roman" w:eastAsiaTheme="majorEastAsia" w:hAnsi="Times New Roman" w:cs="Times New Roman"/>
        </w:rPr>
        <w:t xml:space="preserve">he </w:t>
      </w:r>
      <w:r w:rsidR="00AE2733" w:rsidRPr="00F9232D">
        <w:rPr>
          <w:rFonts w:ascii="Times New Roman" w:eastAsiaTheme="majorEastAsia" w:hAnsi="Times New Roman" w:cs="Times New Roman"/>
        </w:rPr>
        <w:t>Total</w:t>
      </w:r>
      <w:r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 xml:space="preserve">reversal </w:t>
      </w:r>
      <w:r w:rsidRPr="00F9232D">
        <w:rPr>
          <w:rFonts w:ascii="Times New Roman" w:eastAsiaTheme="majorEastAsia" w:hAnsi="Times New Roman" w:cs="Times New Roman"/>
        </w:rPr>
        <w:t xml:space="preserve">task is </w:t>
      </w:r>
      <w:r w:rsidR="00CF6C45" w:rsidRPr="00F9232D">
        <w:rPr>
          <w:rFonts w:ascii="Times New Roman" w:eastAsiaTheme="majorEastAsia" w:hAnsi="Times New Roman" w:cs="Times New Roman"/>
        </w:rPr>
        <w:t xml:space="preserve">again </w:t>
      </w:r>
      <w:r w:rsidRPr="00F9232D">
        <w:rPr>
          <w:rFonts w:ascii="Times New Roman" w:eastAsiaTheme="majorEastAsia" w:hAnsi="Times New Roman" w:cs="Times New Roman"/>
        </w:rPr>
        <w:t>represented by one line (</w:t>
      </w:r>
      <w:r w:rsidR="00663D6B" w:rsidRPr="00F9232D">
        <w:rPr>
          <w:rFonts w:ascii="Times New Roman" w:eastAsiaTheme="majorEastAsia" w:hAnsi="Times New Roman" w:cs="Times New Roman"/>
        </w:rPr>
        <w:t>blue c</w:t>
      </w:r>
      <w:r w:rsidR="005A5655" w:rsidRPr="00F9232D">
        <w:rPr>
          <w:rFonts w:ascii="Times New Roman" w:eastAsiaTheme="majorEastAsia" w:hAnsi="Times New Roman" w:cs="Times New Roman"/>
        </w:rPr>
        <w:t>i</w:t>
      </w:r>
      <w:r w:rsidR="00663D6B" w:rsidRPr="00F9232D">
        <w:rPr>
          <w:rFonts w:ascii="Times New Roman" w:eastAsiaTheme="majorEastAsia" w:hAnsi="Times New Roman" w:cs="Times New Roman"/>
        </w:rPr>
        <w:t>rcles</w:t>
      </w:r>
      <w:r w:rsidRPr="00F9232D">
        <w:rPr>
          <w:rFonts w:ascii="Times New Roman" w:eastAsiaTheme="majorEastAsia" w:hAnsi="Times New Roman" w:cs="Times New Roman"/>
        </w:rPr>
        <w:t>)</w:t>
      </w:r>
      <w:r w:rsidR="00CF6C45" w:rsidRPr="00F9232D">
        <w:rPr>
          <w:rFonts w:ascii="Times New Roman" w:eastAsiaTheme="majorEastAsia" w:hAnsi="Times New Roman" w:cs="Times New Roman"/>
        </w:rPr>
        <w:t xml:space="preserve"> collapsing across the two categories</w:t>
      </w:r>
      <w:r w:rsidR="00CA6EEA"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 xml:space="preserve">but </w:t>
      </w:r>
      <w:r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Pr="00F9232D">
        <w:rPr>
          <w:rFonts w:ascii="Times New Roman" w:eastAsiaTheme="majorEastAsia" w:hAnsi="Times New Roman" w:cs="Times New Roman"/>
        </w:rPr>
        <w:t xml:space="preserve"> </w:t>
      </w:r>
      <w:r w:rsidR="00CA6EEA" w:rsidRPr="00F9232D">
        <w:rPr>
          <w:rFonts w:ascii="Times New Roman" w:eastAsiaTheme="majorEastAsia" w:hAnsi="Times New Roman" w:cs="Times New Roman"/>
        </w:rPr>
        <w:t xml:space="preserve">task </w:t>
      </w:r>
      <w:r w:rsidR="006F3BD7" w:rsidRPr="00F9232D">
        <w:rPr>
          <w:rFonts w:ascii="Times New Roman" w:eastAsiaTheme="majorEastAsia" w:hAnsi="Times New Roman" w:cs="Times New Roman"/>
        </w:rPr>
        <w:t xml:space="preserve">in yellow </w:t>
      </w:r>
      <w:r w:rsidR="00CF6C45" w:rsidRPr="00F9232D">
        <w:rPr>
          <w:rFonts w:ascii="Times New Roman" w:eastAsiaTheme="majorEastAsia" w:hAnsi="Times New Roman" w:cs="Times New Roman"/>
        </w:rPr>
        <w:t xml:space="preserve">is represented separately for reversed </w:t>
      </w:r>
      <w:r w:rsidR="00BA30FA" w:rsidRPr="00F9232D">
        <w:rPr>
          <w:rFonts w:ascii="Times New Roman" w:eastAsiaTheme="majorEastAsia" w:hAnsi="Times New Roman" w:cs="Times New Roman"/>
        </w:rPr>
        <w:t xml:space="preserve">exemplars </w:t>
      </w:r>
      <w:r w:rsidRPr="00F9232D">
        <w:rPr>
          <w:rFonts w:ascii="Times New Roman" w:eastAsiaTheme="majorEastAsia" w:hAnsi="Times New Roman" w:cs="Times New Roman"/>
        </w:rPr>
        <w:t>(</w:t>
      </w:r>
      <w:r w:rsidR="002C5CF9" w:rsidRPr="00F9232D">
        <w:rPr>
          <w:rFonts w:ascii="Times New Roman" w:eastAsiaTheme="majorEastAsia" w:hAnsi="Times New Roman" w:cs="Times New Roman"/>
        </w:rPr>
        <w:t>square</w:t>
      </w:r>
      <w:r w:rsidRPr="00F9232D">
        <w:rPr>
          <w:rFonts w:ascii="Times New Roman" w:eastAsiaTheme="majorEastAsia" w:hAnsi="Times New Roman" w:cs="Times New Roman"/>
        </w:rPr>
        <w:t xml:space="preserve">) and </w:t>
      </w:r>
      <w:r w:rsidR="00CF6C45" w:rsidRPr="00F9232D">
        <w:rPr>
          <w:rFonts w:ascii="Times New Roman" w:eastAsiaTheme="majorEastAsia" w:hAnsi="Times New Roman" w:cs="Times New Roman"/>
        </w:rPr>
        <w:t>nonreversed exemplars</w:t>
      </w:r>
      <w:r w:rsidR="00BA30FA"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t>
      </w:r>
      <w:r w:rsidR="002C5CF9" w:rsidRPr="00F9232D">
        <w:rPr>
          <w:rFonts w:ascii="Times New Roman" w:eastAsiaTheme="majorEastAsia" w:hAnsi="Times New Roman" w:cs="Times New Roman"/>
        </w:rPr>
        <w:t>triangle</w:t>
      </w:r>
      <w:r w:rsidRPr="00F9232D">
        <w:rPr>
          <w:rFonts w:ascii="Times New Roman" w:eastAsiaTheme="majorEastAsia" w:hAnsi="Times New Roman" w:cs="Times New Roman"/>
        </w:rPr>
        <w:t>). The critical comparison</w:t>
      </w:r>
      <w:r w:rsidR="00CF6C45" w:rsidRPr="00F9232D">
        <w:rPr>
          <w:rFonts w:ascii="Times New Roman" w:eastAsiaTheme="majorEastAsia" w:hAnsi="Times New Roman" w:cs="Times New Roman"/>
        </w:rPr>
        <w:t>s</w:t>
      </w:r>
      <w:r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involve</w:t>
      </w:r>
      <w:r w:rsidRPr="00F9232D">
        <w:rPr>
          <w:rFonts w:ascii="Times New Roman" w:eastAsiaTheme="majorEastAsia" w:hAnsi="Times New Roman" w:cs="Times New Roman"/>
        </w:rPr>
        <w:t xml:space="preserve"> compar</w:t>
      </w:r>
      <w:r w:rsidR="00CF6C45" w:rsidRPr="00F9232D">
        <w:rPr>
          <w:rFonts w:ascii="Times New Roman" w:eastAsiaTheme="majorEastAsia" w:hAnsi="Times New Roman" w:cs="Times New Roman"/>
        </w:rPr>
        <w:t>ing</w:t>
      </w:r>
      <w:r w:rsidRPr="00F9232D">
        <w:rPr>
          <w:rFonts w:ascii="Times New Roman" w:eastAsiaTheme="majorEastAsia" w:hAnsi="Times New Roman" w:cs="Times New Roman"/>
        </w:rPr>
        <w:t xml:space="preserve"> </w:t>
      </w:r>
      <w:r w:rsidR="00370C76" w:rsidRPr="00F9232D">
        <w:rPr>
          <w:rFonts w:ascii="Times New Roman" w:eastAsiaTheme="majorEastAsia" w:hAnsi="Times New Roman" w:cs="Times New Roman"/>
        </w:rPr>
        <w:t>P</w:t>
      </w:r>
      <w:r w:rsidRPr="00F9232D">
        <w:rPr>
          <w:rFonts w:ascii="Times New Roman" w:eastAsiaTheme="majorEastAsia" w:hAnsi="Times New Roman" w:cs="Times New Roman"/>
        </w:rPr>
        <w:t xml:space="preserve">hase 2 </w:t>
      </w:r>
      <w:r w:rsidR="00CF6C45" w:rsidRPr="00F9232D">
        <w:rPr>
          <w:rFonts w:ascii="Times New Roman" w:eastAsiaTheme="majorEastAsia" w:hAnsi="Times New Roman" w:cs="Times New Roman"/>
        </w:rPr>
        <w:t xml:space="preserve">data for </w:t>
      </w:r>
      <w:r w:rsidRPr="00F9232D">
        <w:rPr>
          <w:rFonts w:ascii="Times New Roman" w:eastAsiaTheme="majorEastAsia" w:hAnsi="Times New Roman" w:cs="Times New Roman"/>
        </w:rPr>
        <w:t xml:space="preserve">reversed exemplars </w:t>
      </w:r>
      <w:r w:rsidR="00CF6C45" w:rsidRPr="00F9232D">
        <w:rPr>
          <w:rFonts w:ascii="Times New Roman" w:eastAsiaTheme="majorEastAsia" w:hAnsi="Times New Roman" w:cs="Times New Roman"/>
        </w:rPr>
        <w:t>in</w:t>
      </w:r>
      <w:r w:rsidRPr="00F9232D">
        <w:rPr>
          <w:rFonts w:ascii="Times New Roman" w:eastAsiaTheme="majorEastAsia" w:hAnsi="Times New Roman" w:cs="Times New Roman"/>
        </w:rPr>
        <w:t xml:space="preserve"> the </w:t>
      </w:r>
      <w:r w:rsidR="00AE2733" w:rsidRPr="00F9232D">
        <w:rPr>
          <w:rFonts w:ascii="Times New Roman" w:eastAsiaTheme="majorEastAsia" w:hAnsi="Times New Roman" w:cs="Times New Roman"/>
        </w:rPr>
        <w:t>Total</w:t>
      </w:r>
      <w:r w:rsidRPr="00F9232D">
        <w:rPr>
          <w:rFonts w:ascii="Times New Roman" w:eastAsiaTheme="majorEastAsia" w:hAnsi="Times New Roman" w:cs="Times New Roman"/>
        </w:rPr>
        <w:t xml:space="preserve"> and </w:t>
      </w:r>
      <w:r w:rsidR="005832F1" w:rsidRPr="00F9232D">
        <w:rPr>
          <w:rFonts w:ascii="Times New Roman" w:eastAsiaTheme="majorEastAsia" w:hAnsi="Times New Roman" w:cs="Times New Roman"/>
        </w:rPr>
        <w:t>Partial</w:t>
      </w:r>
      <w:r w:rsidRPr="00F9232D">
        <w:rPr>
          <w:rFonts w:ascii="Times New Roman" w:eastAsiaTheme="majorEastAsia" w:hAnsi="Times New Roman" w:cs="Times New Roman"/>
        </w:rPr>
        <w:t xml:space="preserve"> task</w:t>
      </w:r>
      <w:r w:rsidR="00CF6C45" w:rsidRPr="00F9232D">
        <w:rPr>
          <w:rFonts w:ascii="Times New Roman" w:eastAsiaTheme="majorEastAsia" w:hAnsi="Times New Roman" w:cs="Times New Roman"/>
        </w:rPr>
        <w:t>s</w:t>
      </w:r>
      <w:r w:rsidRPr="00F9232D">
        <w:rPr>
          <w:rFonts w:ascii="Times New Roman" w:eastAsiaTheme="majorEastAsia" w:hAnsi="Times New Roman" w:cs="Times New Roman"/>
        </w:rPr>
        <w:t xml:space="preserve"> (</w:t>
      </w:r>
      <w:r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BA30FA" w:rsidRPr="00F9232D">
        <w:rPr>
          <w:rFonts w:ascii="Times New Roman" w:eastAsiaTheme="majorEastAsia" w:hAnsi="Times New Roman" w:cs="Times New Roman"/>
          <w:b/>
          <w:bCs/>
        </w:rPr>
        <w:t>F</w:t>
      </w:r>
      <w:r w:rsidRPr="00F9232D">
        <w:rPr>
          <w:rFonts w:ascii="Times New Roman" w:eastAsiaTheme="majorEastAsia" w:hAnsi="Times New Roman" w:cs="Times New Roman"/>
        </w:rPr>
        <w:t>)</w:t>
      </w:r>
      <w:r w:rsidR="00CF6C45" w:rsidRPr="00F9232D">
        <w:rPr>
          <w:rFonts w:ascii="Times New Roman" w:eastAsiaTheme="majorEastAsia" w:hAnsi="Times New Roman" w:cs="Times New Roman"/>
        </w:rPr>
        <w:t xml:space="preserve"> as well as </w:t>
      </w:r>
      <w:r w:rsidR="005832F1" w:rsidRPr="00F9232D">
        <w:rPr>
          <w:rFonts w:ascii="Times New Roman" w:eastAsiaTheme="majorEastAsia" w:hAnsi="Times New Roman" w:cs="Times New Roman"/>
        </w:rPr>
        <w:t>non</w:t>
      </w:r>
      <w:r w:rsidR="00CF6C45" w:rsidRPr="00F9232D">
        <w:rPr>
          <w:rFonts w:ascii="Times New Roman" w:eastAsiaTheme="majorEastAsia" w:hAnsi="Times New Roman" w:cs="Times New Roman"/>
        </w:rPr>
        <w:t xml:space="preserve">reversed trials in the </w:t>
      </w:r>
      <w:r w:rsidR="005832F1" w:rsidRPr="00F9232D">
        <w:rPr>
          <w:rFonts w:ascii="Times New Roman" w:eastAsiaTheme="majorEastAsia" w:hAnsi="Times New Roman" w:cs="Times New Roman"/>
        </w:rPr>
        <w:t>Partial</w:t>
      </w:r>
      <w:r w:rsidR="00CF6C45" w:rsidRPr="00F9232D">
        <w:rPr>
          <w:rFonts w:ascii="Times New Roman" w:eastAsiaTheme="majorEastAsia" w:hAnsi="Times New Roman" w:cs="Times New Roman"/>
        </w:rPr>
        <w:t xml:space="preserve"> task relative to reversed trials in the </w:t>
      </w:r>
      <w:r w:rsidR="00AE2733" w:rsidRPr="00F9232D">
        <w:rPr>
          <w:rFonts w:ascii="Times New Roman" w:eastAsiaTheme="majorEastAsia" w:hAnsi="Times New Roman" w:cs="Times New Roman"/>
        </w:rPr>
        <w:t>Total</w:t>
      </w:r>
      <w:r w:rsidR="00CF6C45" w:rsidRPr="00F9232D">
        <w:rPr>
          <w:rFonts w:ascii="Times New Roman" w:eastAsiaTheme="majorEastAsia" w:hAnsi="Times New Roman" w:cs="Times New Roman"/>
        </w:rPr>
        <w:t xml:space="preserve"> task</w:t>
      </w:r>
      <w:r w:rsidRPr="00F9232D">
        <w:rPr>
          <w:rFonts w:ascii="Times New Roman" w:eastAsiaTheme="majorEastAsia" w:hAnsi="Times New Roman" w:cs="Times New Roman"/>
        </w:rPr>
        <w:t>.</w:t>
      </w:r>
    </w:p>
    <w:p w14:paraId="6EA6D904" w14:textId="3DF45ABD" w:rsidR="00912C68" w:rsidRPr="00F9232D" w:rsidRDefault="00691CDD" w:rsidP="003909ED">
      <w:pPr>
        <w:ind w:firstLine="720"/>
        <w:rPr>
          <w:rFonts w:ascii="Times New Roman" w:eastAsiaTheme="majorEastAsia" w:hAnsi="Times New Roman" w:cs="Times New Roman"/>
        </w:rPr>
      </w:pPr>
      <w:r w:rsidRPr="00F9232D">
        <w:rPr>
          <w:rFonts w:ascii="Times New Roman" w:eastAsiaTheme="majorEastAsia" w:hAnsi="Times New Roman" w:cs="Times New Roman"/>
        </w:rPr>
        <w:t>We fit a LogMM to the reversed exemplars in Phase 2</w:t>
      </w:r>
      <w:r w:rsidR="005C404B" w:rsidRPr="00F9232D">
        <w:rPr>
          <w:rFonts w:ascii="Times New Roman" w:eastAsiaTheme="majorEastAsia" w:hAnsi="Times New Roman" w:cs="Times New Roman"/>
        </w:rPr>
        <w:t xml:space="preserve"> (</w:t>
      </w:r>
      <w:r w:rsidR="005C404B" w:rsidRPr="00F9232D">
        <w:rPr>
          <w:rFonts w:ascii="Times New Roman" w:eastAsiaTheme="majorEastAsia" w:hAnsi="Times New Roman" w:cs="Times New Roman"/>
          <w:b/>
          <w:bCs/>
        </w:rPr>
        <w:t>Figure 2</w:t>
      </w:r>
      <w:r w:rsidR="007B64BE" w:rsidRPr="00F9232D">
        <w:rPr>
          <w:rFonts w:ascii="Times New Roman" w:eastAsiaTheme="majorEastAsia" w:hAnsi="Times New Roman" w:cs="Times New Roman"/>
          <w:b/>
          <w:bCs/>
        </w:rPr>
        <w:t>F</w:t>
      </w:r>
      <w:r w:rsidR="005C404B"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and the model </w:t>
      </w:r>
      <w:r w:rsidR="00912C68" w:rsidRPr="00F9232D">
        <w:rPr>
          <w:rFonts w:ascii="Times New Roman" w:eastAsiaTheme="majorEastAsia" w:hAnsi="Times New Roman" w:cs="Times New Roman"/>
        </w:rPr>
        <w:t>reveal</w:t>
      </w:r>
      <w:r w:rsidR="00F02F19" w:rsidRPr="00F9232D">
        <w:rPr>
          <w:rFonts w:ascii="Times New Roman" w:eastAsiaTheme="majorEastAsia" w:hAnsi="Times New Roman" w:cs="Times New Roman"/>
        </w:rPr>
        <w:t>ed</w:t>
      </w:r>
      <w:r w:rsidR="00912C68" w:rsidRPr="00F9232D">
        <w:rPr>
          <w:rFonts w:ascii="Times New Roman" w:eastAsiaTheme="majorEastAsia" w:hAnsi="Times New Roman" w:cs="Times New Roman"/>
        </w:rPr>
        <w:t xml:space="preserve"> </w:t>
      </w:r>
      <w:r w:rsidR="00DB00BC" w:rsidRPr="00F9232D">
        <w:rPr>
          <w:rFonts w:ascii="Times New Roman" w:eastAsiaTheme="majorEastAsia" w:hAnsi="Times New Roman" w:cs="Times New Roman"/>
        </w:rPr>
        <w:t>two significant main effects</w:t>
      </w:r>
      <w:r w:rsidR="00B46444" w:rsidRPr="00F9232D">
        <w:rPr>
          <w:rFonts w:ascii="Times New Roman" w:eastAsiaTheme="majorEastAsia" w:hAnsi="Times New Roman" w:cs="Times New Roman"/>
        </w:rPr>
        <w:t xml:space="preserve">, </w:t>
      </w:r>
      <w:r w:rsidR="00AE2733" w:rsidRPr="00F9232D">
        <w:rPr>
          <w:rFonts w:ascii="Times New Roman" w:eastAsiaTheme="majorEastAsia" w:hAnsi="Times New Roman" w:cs="Times New Roman"/>
        </w:rPr>
        <w:t>Total</w:t>
      </w:r>
      <w:r w:rsidR="00912C68"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912C68" w:rsidRPr="00F9232D">
        <w:rPr>
          <w:rFonts w:ascii="Times New Roman" w:eastAsiaTheme="majorEastAsia" w:hAnsi="Times New Roman" w:cs="Times New Roman"/>
        </w:rPr>
        <w:t xml:space="preserve">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F9232D">
        <w:rPr>
          <w:rFonts w:ascii="Times New Roman" w:eastAsiaTheme="majorEastAsia" w:hAnsi="Times New Roman" w:cs="Times New Roman"/>
        </w:rPr>
        <w:t>]</w:t>
      </w:r>
      <w:r w:rsidR="00DB00BC" w:rsidRPr="00F9232D">
        <w:rPr>
          <w:rFonts w:ascii="Times New Roman" w:eastAsiaTheme="majorEastAsia" w:hAnsi="Times New Roman" w:cs="Times New Roman"/>
        </w:rPr>
        <w:t xml:space="preserve"> and </w:t>
      </w:r>
      <w:r w:rsidR="00630199" w:rsidRPr="00F9232D">
        <w:rPr>
          <w:rFonts w:ascii="Times New Roman" w:eastAsiaTheme="majorEastAsia" w:hAnsi="Times New Roman" w:cs="Times New Roman"/>
        </w:rPr>
        <w:t>B</w:t>
      </w:r>
      <w:r w:rsidR="00DB00BC" w:rsidRPr="00F9232D">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F9232D">
        <w:rPr>
          <w:rFonts w:ascii="Times New Roman" w:eastAsiaTheme="majorEastAsia" w:hAnsi="Times New Roman" w:cs="Times New Roman"/>
        </w:rPr>
        <w:t xml:space="preserve">]. The former suggests that, in </w:t>
      </w:r>
      <w:r w:rsidR="00C8238A" w:rsidRPr="00F9232D">
        <w:rPr>
          <w:rFonts w:ascii="Times New Roman" w:eastAsiaTheme="majorEastAsia" w:hAnsi="Times New Roman" w:cs="Times New Roman"/>
        </w:rPr>
        <w:t>P</w:t>
      </w:r>
      <w:r w:rsidR="00DB00BC" w:rsidRPr="00F9232D">
        <w:rPr>
          <w:rFonts w:ascii="Times New Roman" w:eastAsiaTheme="majorEastAsia" w:hAnsi="Times New Roman" w:cs="Times New Roman"/>
        </w:rPr>
        <w:t xml:space="preserve">hase 2, participants were more accurate in the </w:t>
      </w:r>
      <w:r w:rsidR="00AE2733" w:rsidRPr="00F9232D">
        <w:rPr>
          <w:rFonts w:ascii="Times New Roman" w:eastAsiaTheme="majorEastAsia" w:hAnsi="Times New Roman" w:cs="Times New Roman"/>
        </w:rPr>
        <w:t>Total</w:t>
      </w:r>
      <w:r w:rsidR="00DB00BC" w:rsidRPr="00F9232D">
        <w:rPr>
          <w:rFonts w:ascii="Times New Roman" w:eastAsiaTheme="majorEastAsia" w:hAnsi="Times New Roman" w:cs="Times New Roman"/>
        </w:rPr>
        <w:t xml:space="preserve"> </w:t>
      </w:r>
      <w:r w:rsidR="00C55B2F" w:rsidRPr="00F9232D">
        <w:rPr>
          <w:rFonts w:ascii="Times New Roman" w:eastAsiaTheme="majorEastAsia" w:hAnsi="Times New Roman" w:cs="Times New Roman"/>
        </w:rPr>
        <w:t xml:space="preserve">than in the </w:t>
      </w:r>
      <w:r w:rsidR="005832F1" w:rsidRPr="00F9232D">
        <w:rPr>
          <w:rFonts w:ascii="Times New Roman" w:eastAsiaTheme="majorEastAsia" w:hAnsi="Times New Roman" w:cs="Times New Roman"/>
        </w:rPr>
        <w:t>Partial</w:t>
      </w:r>
      <w:r w:rsidR="00C55B2F" w:rsidRPr="00F9232D">
        <w:rPr>
          <w:rFonts w:ascii="Times New Roman" w:eastAsiaTheme="majorEastAsia" w:hAnsi="Times New Roman" w:cs="Times New Roman"/>
        </w:rPr>
        <w:t xml:space="preserve"> task; the latter effect suggests that overall participants </w:t>
      </w:r>
      <w:r w:rsidR="009C558B" w:rsidRPr="00F9232D">
        <w:rPr>
          <w:rFonts w:ascii="Times New Roman" w:eastAsiaTheme="majorEastAsia" w:hAnsi="Times New Roman" w:cs="Times New Roman"/>
        </w:rPr>
        <w:t xml:space="preserve">improved over </w:t>
      </w:r>
      <w:r w:rsidR="00CF6C45" w:rsidRPr="00F9232D">
        <w:rPr>
          <w:rFonts w:ascii="Times New Roman" w:eastAsiaTheme="majorEastAsia" w:hAnsi="Times New Roman" w:cs="Times New Roman"/>
        </w:rPr>
        <w:t>the reversal phase</w:t>
      </w:r>
      <w:r w:rsidR="009C558B" w:rsidRPr="00F9232D">
        <w:rPr>
          <w:rFonts w:ascii="Times New Roman" w:eastAsiaTheme="majorEastAsia" w:hAnsi="Times New Roman" w:cs="Times New Roman"/>
        </w:rPr>
        <w:t xml:space="preserve">. In contrast </w:t>
      </w:r>
      <w:r w:rsidR="00CF6C45" w:rsidRPr="00F9232D">
        <w:rPr>
          <w:rFonts w:ascii="Times New Roman" w:eastAsiaTheme="majorEastAsia" w:hAnsi="Times New Roman" w:cs="Times New Roman"/>
        </w:rPr>
        <w:t>to</w:t>
      </w:r>
      <w:r w:rsidR="009C558B" w:rsidRPr="00F9232D">
        <w:rPr>
          <w:rFonts w:ascii="Times New Roman" w:eastAsiaTheme="majorEastAsia" w:hAnsi="Times New Roman" w:cs="Times New Roman"/>
        </w:rPr>
        <w:t xml:space="preserve"> the previous experiment,</w:t>
      </w:r>
      <w:r w:rsidR="00912C68" w:rsidRPr="00F9232D">
        <w:rPr>
          <w:rFonts w:ascii="Times New Roman" w:eastAsiaTheme="majorEastAsia" w:hAnsi="Times New Roman" w:cs="Times New Roman"/>
        </w:rPr>
        <w:t xml:space="preserve"> the interaction between task and </w:t>
      </w:r>
      <w:r w:rsidR="00630199" w:rsidRPr="00F9232D">
        <w:rPr>
          <w:rFonts w:ascii="Times New Roman" w:eastAsiaTheme="majorEastAsia" w:hAnsi="Times New Roman" w:cs="Times New Roman"/>
        </w:rPr>
        <w:t>B</w:t>
      </w:r>
      <w:r w:rsidR="00912C68" w:rsidRPr="00F9232D">
        <w:rPr>
          <w:rFonts w:ascii="Times New Roman" w:eastAsiaTheme="majorEastAsia" w:hAnsi="Times New Roman" w:cs="Times New Roman"/>
        </w:rPr>
        <w:t xml:space="preserve">locks was significant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F9232D">
        <w:rPr>
          <w:rFonts w:ascii="Times New Roman" w:eastAsiaTheme="majorEastAsia" w:hAnsi="Times New Roman" w:cs="Times New Roman"/>
        </w:rPr>
        <w:t>]</w:t>
      </w:r>
      <w:r w:rsidR="009C558B" w:rsidRPr="00F9232D">
        <w:rPr>
          <w:rFonts w:ascii="Times New Roman" w:eastAsiaTheme="majorEastAsia" w:hAnsi="Times New Roman" w:cs="Times New Roman"/>
        </w:rPr>
        <w:t xml:space="preserve">, this suggests that the rate of </w:t>
      </w:r>
      <w:r w:rsidR="003253A2" w:rsidRPr="00F9232D">
        <w:rPr>
          <w:rFonts w:ascii="Times New Roman" w:eastAsiaTheme="majorEastAsia" w:hAnsi="Times New Roman" w:cs="Times New Roman"/>
        </w:rPr>
        <w:t xml:space="preserve">readjusting to the new phase (i.e., </w:t>
      </w:r>
      <w:r w:rsidR="00630199" w:rsidRPr="00F9232D">
        <w:rPr>
          <w:rFonts w:ascii="Times New Roman" w:eastAsiaTheme="majorEastAsia" w:hAnsi="Times New Roman" w:cs="Times New Roman"/>
        </w:rPr>
        <w:t xml:space="preserve">the slopes </w:t>
      </w:r>
      <w:r w:rsidR="003253A2" w:rsidRPr="00F9232D">
        <w:rPr>
          <w:rFonts w:ascii="Times New Roman" w:eastAsiaTheme="majorEastAsia" w:hAnsi="Times New Roman" w:cs="Times New Roman"/>
        </w:rPr>
        <w:t>difference between reversed tasks</w:t>
      </w:r>
      <w:r w:rsidR="00630199" w:rsidRPr="00F9232D">
        <w:rPr>
          <w:rFonts w:ascii="Times New Roman" w:eastAsiaTheme="majorEastAsia" w:hAnsi="Times New Roman" w:cs="Times New Roman"/>
        </w:rPr>
        <w:t xml:space="preserve"> as a function of Blocks</w:t>
      </w:r>
      <w:r w:rsidR="003253A2" w:rsidRPr="00F9232D">
        <w:rPr>
          <w:rFonts w:ascii="Times New Roman" w:eastAsiaTheme="majorEastAsia" w:hAnsi="Times New Roman" w:cs="Times New Roman"/>
        </w:rPr>
        <w:t xml:space="preserve">) </w:t>
      </w:r>
      <w:r w:rsidR="00CD3D6F" w:rsidRPr="00F9232D">
        <w:rPr>
          <w:rFonts w:ascii="Times New Roman" w:eastAsiaTheme="majorEastAsia" w:hAnsi="Times New Roman" w:cs="Times New Roman"/>
        </w:rPr>
        <w:t>was</w:t>
      </w:r>
      <w:r w:rsidR="003909ED" w:rsidRPr="00F9232D">
        <w:rPr>
          <w:rFonts w:ascii="Times New Roman" w:eastAsiaTheme="majorEastAsia" w:hAnsi="Times New Roman" w:cs="Times New Roman"/>
        </w:rPr>
        <w:t xml:space="preserve"> different.</w:t>
      </w:r>
      <w:r w:rsidR="00912C68" w:rsidRPr="00F9232D">
        <w:rPr>
          <w:rFonts w:ascii="Times New Roman" w:eastAsiaTheme="majorEastAsia" w:hAnsi="Times New Roman" w:cs="Times New Roman"/>
        </w:rPr>
        <w:t xml:space="preserve"> </w:t>
      </w:r>
      <w:r w:rsidR="003909ED" w:rsidRPr="00F9232D">
        <w:rPr>
          <w:rFonts w:ascii="Times New Roman" w:eastAsiaTheme="majorEastAsia" w:hAnsi="Times New Roman" w:cs="Times New Roman"/>
        </w:rPr>
        <w:t>We also tested</w:t>
      </w:r>
      <w:r w:rsidR="00912C68" w:rsidRPr="00F9232D">
        <w:rPr>
          <w:rFonts w:ascii="Times New Roman" w:eastAsiaTheme="majorEastAsia" w:hAnsi="Times New Roman" w:cs="Times New Roman"/>
        </w:rPr>
        <w:t xml:space="preserve"> the first block between </w:t>
      </w:r>
      <w:r w:rsidR="00AE2733" w:rsidRPr="00F9232D">
        <w:rPr>
          <w:rFonts w:ascii="Times New Roman" w:eastAsiaTheme="majorEastAsia" w:hAnsi="Times New Roman" w:cs="Times New Roman"/>
        </w:rPr>
        <w:t>Total</w:t>
      </w:r>
      <w:r w:rsidR="00912C68"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912C68" w:rsidRPr="00F9232D">
        <w:rPr>
          <w:rFonts w:ascii="Times New Roman" w:eastAsiaTheme="majorEastAsia" w:hAnsi="Times New Roman" w:cs="Times New Roman"/>
        </w:rPr>
        <w:t xml:space="preserve">, and we found a significant and large effect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F9232D">
        <w:rPr>
          <w:rFonts w:ascii="Times New Roman" w:eastAsiaTheme="majorEastAsia" w:hAnsi="Times New Roman" w:cs="Times New Roman"/>
        </w:rPr>
        <w:t>].</w:t>
      </w:r>
      <w:r w:rsidR="00160E28" w:rsidRPr="00F9232D">
        <w:rPr>
          <w:rFonts w:ascii="Times New Roman" w:eastAsiaTheme="majorEastAsia" w:hAnsi="Times New Roman" w:cs="Times New Roman"/>
        </w:rPr>
        <w:t xml:space="preserve"> </w:t>
      </w:r>
      <w:r w:rsidR="00D0303A" w:rsidRPr="00F9232D">
        <w:rPr>
          <w:rFonts w:ascii="Times New Roman" w:eastAsiaTheme="majorEastAsia" w:hAnsi="Times New Roman" w:cs="Times New Roman"/>
        </w:rPr>
        <w:t>T</w:t>
      </w:r>
      <w:r w:rsidR="003909ED" w:rsidRPr="00F9232D">
        <w:rPr>
          <w:rFonts w:ascii="Times New Roman" w:eastAsiaTheme="majorEastAsia" w:hAnsi="Times New Roman" w:cs="Times New Roman"/>
        </w:rPr>
        <w:t xml:space="preserve">his suggests that </w:t>
      </w:r>
      <w:r w:rsidR="00AE2733" w:rsidRPr="00F9232D">
        <w:rPr>
          <w:rFonts w:ascii="Times New Roman" w:eastAsiaTheme="majorEastAsia" w:hAnsi="Times New Roman" w:cs="Times New Roman"/>
        </w:rPr>
        <w:t>Total</w:t>
      </w:r>
      <w:r w:rsidR="00160E28" w:rsidRPr="00F9232D">
        <w:rPr>
          <w:rFonts w:ascii="Times New Roman" w:eastAsiaTheme="majorEastAsia" w:hAnsi="Times New Roman" w:cs="Times New Roman"/>
        </w:rPr>
        <w:t>-</w:t>
      </w:r>
      <w:r w:rsidR="003909ED" w:rsidRPr="00F9232D">
        <w:rPr>
          <w:rFonts w:ascii="Times New Roman" w:eastAsiaTheme="majorEastAsia" w:hAnsi="Times New Roman" w:cs="Times New Roman"/>
        </w:rPr>
        <w:t>reversal</w:t>
      </w:r>
      <w:r w:rsidR="00160E28" w:rsidRPr="00F9232D">
        <w:rPr>
          <w:rFonts w:ascii="Times New Roman" w:eastAsiaTheme="majorEastAsia" w:hAnsi="Times New Roman" w:cs="Times New Roman"/>
        </w:rPr>
        <w:t xml:space="preserve"> exemplars were</w:t>
      </w:r>
      <w:r w:rsidR="003909ED" w:rsidRPr="00F9232D">
        <w:rPr>
          <w:rFonts w:ascii="Times New Roman" w:eastAsiaTheme="majorEastAsia" w:hAnsi="Times New Roman" w:cs="Times New Roman"/>
        </w:rPr>
        <w:t xml:space="preserve"> acquired quickly than </w:t>
      </w:r>
      <w:r w:rsidR="00160E28"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00160E28" w:rsidRPr="00F9232D">
        <w:rPr>
          <w:rFonts w:ascii="Times New Roman" w:eastAsiaTheme="majorEastAsia" w:hAnsi="Times New Roman" w:cs="Times New Roman"/>
        </w:rPr>
        <w:t>-</w:t>
      </w:r>
      <w:r w:rsidR="003909ED" w:rsidRPr="00F9232D">
        <w:rPr>
          <w:rFonts w:ascii="Times New Roman" w:eastAsiaTheme="majorEastAsia" w:hAnsi="Times New Roman" w:cs="Times New Roman"/>
        </w:rPr>
        <w:t>reversal</w:t>
      </w:r>
      <w:r w:rsidR="00160E28" w:rsidRPr="00F9232D">
        <w:rPr>
          <w:rFonts w:ascii="Times New Roman" w:eastAsiaTheme="majorEastAsia" w:hAnsi="Times New Roman" w:cs="Times New Roman"/>
        </w:rPr>
        <w:t xml:space="preserve"> one</w:t>
      </w:r>
      <w:r w:rsidR="005E7239" w:rsidRPr="00F9232D">
        <w:rPr>
          <w:rFonts w:ascii="Times New Roman" w:eastAsiaTheme="majorEastAsia" w:hAnsi="Times New Roman" w:cs="Times New Roman"/>
        </w:rPr>
        <w:t>s</w:t>
      </w:r>
      <w:r w:rsidR="003909ED" w:rsidRPr="00F9232D">
        <w:rPr>
          <w:rFonts w:ascii="Times New Roman" w:eastAsiaTheme="majorEastAsia" w:hAnsi="Times New Roman" w:cs="Times New Roman"/>
        </w:rPr>
        <w:t>.</w:t>
      </w:r>
      <w:r w:rsidR="00594F92" w:rsidRPr="00F9232D">
        <w:rPr>
          <w:rFonts w:ascii="Times New Roman" w:eastAsiaTheme="majorEastAsia" w:hAnsi="Times New Roman" w:cs="Times New Roman"/>
        </w:rPr>
        <w:t xml:space="preserve"> </w:t>
      </w:r>
    </w:p>
    <w:p w14:paraId="23635367" w14:textId="18DAFEF4" w:rsidR="002D6C03" w:rsidRPr="00F9232D" w:rsidRDefault="002D6C03" w:rsidP="002D6C03">
      <w:pPr>
        <w:pStyle w:val="Heading3"/>
        <w:rPr>
          <w:rFonts w:ascii="Times New Roman" w:hAnsi="Times New Roman" w:cs="Times New Roman"/>
        </w:rPr>
      </w:pPr>
      <w:r w:rsidRPr="00F9232D">
        <w:rPr>
          <w:rFonts w:ascii="Times New Roman" w:hAnsi="Times New Roman" w:cs="Times New Roman"/>
        </w:rPr>
        <w:t>Within</w:t>
      </w:r>
      <w:r w:rsidR="00925F10" w:rsidRPr="00F9232D">
        <w:rPr>
          <w:rFonts w:ascii="Times New Roman" w:hAnsi="Times New Roman" w:cs="Times New Roman"/>
        </w:rPr>
        <w:t>-</w:t>
      </w:r>
      <w:r w:rsidRPr="00F9232D">
        <w:rPr>
          <w:rFonts w:ascii="Times New Roman" w:hAnsi="Times New Roman" w:cs="Times New Roman"/>
        </w:rPr>
        <w:t>Category Interference in the Partial Reversal task</w:t>
      </w:r>
    </w:p>
    <w:p w14:paraId="5939B004" w14:textId="79EA820C" w:rsidR="00F30DDD" w:rsidRPr="00F9232D" w:rsidRDefault="00384EE6" w:rsidP="00270990">
      <w:pPr>
        <w:ind w:firstLine="720"/>
        <w:rPr>
          <w:rFonts w:ascii="Times New Roman" w:eastAsiaTheme="majorEastAsia" w:hAnsi="Times New Roman" w:cs="Times New Roman"/>
        </w:rPr>
      </w:pPr>
      <w:r w:rsidRPr="00F9232D">
        <w:rPr>
          <w:rFonts w:ascii="Times New Roman" w:eastAsiaTheme="majorEastAsia" w:hAnsi="Times New Roman" w:cs="Times New Roman"/>
        </w:rPr>
        <w:t>In this</w:t>
      </w:r>
      <w:r w:rsidR="00386863" w:rsidRPr="00F9232D">
        <w:rPr>
          <w:rFonts w:ascii="Times New Roman" w:eastAsiaTheme="majorEastAsia" w:hAnsi="Times New Roman" w:cs="Times New Roman"/>
        </w:rPr>
        <w:t xml:space="preserve"> experiment, </w:t>
      </w:r>
      <w:r w:rsidR="00476052" w:rsidRPr="00F9232D">
        <w:rPr>
          <w:rFonts w:ascii="Times New Roman" w:eastAsiaTheme="majorEastAsia" w:hAnsi="Times New Roman" w:cs="Times New Roman"/>
        </w:rPr>
        <w:t xml:space="preserve">we found </w:t>
      </w:r>
      <w:r w:rsidRPr="00F9232D">
        <w:rPr>
          <w:rFonts w:ascii="Times New Roman" w:eastAsiaTheme="majorEastAsia" w:hAnsi="Times New Roman" w:cs="Times New Roman"/>
        </w:rPr>
        <w:t xml:space="preserve">stronger </w:t>
      </w:r>
      <w:r w:rsidR="00476052" w:rsidRPr="00F9232D">
        <w:rPr>
          <w:rFonts w:ascii="Times New Roman" w:eastAsiaTheme="majorEastAsia" w:hAnsi="Times New Roman" w:cs="Times New Roman"/>
        </w:rPr>
        <w:t xml:space="preserve">evidence </w:t>
      </w:r>
      <w:r w:rsidRPr="00F9232D">
        <w:rPr>
          <w:rFonts w:ascii="Times New Roman" w:eastAsiaTheme="majorEastAsia" w:hAnsi="Times New Roman" w:cs="Times New Roman"/>
        </w:rPr>
        <w:t>supporting within-</w:t>
      </w:r>
      <w:r w:rsidR="00476052" w:rsidRPr="00F9232D">
        <w:rPr>
          <w:rFonts w:ascii="Times New Roman" w:eastAsiaTheme="majorEastAsia" w:hAnsi="Times New Roman" w:cs="Times New Roman"/>
        </w:rPr>
        <w:t>category interference</w:t>
      </w:r>
      <w:r w:rsidRPr="00F9232D">
        <w:rPr>
          <w:rFonts w:ascii="Times New Roman" w:eastAsiaTheme="majorEastAsia" w:hAnsi="Times New Roman" w:cs="Times New Roman"/>
        </w:rPr>
        <w:t xml:space="preserve"> in the Partial Reversal condition </w:t>
      </w:r>
      <w:r w:rsidR="00D40D58" w:rsidRPr="00F9232D">
        <w:rPr>
          <w:rFonts w:ascii="Times New Roman" w:eastAsiaTheme="majorEastAsia" w:hAnsi="Times New Roman" w:cs="Times New Roman"/>
        </w:rPr>
        <w:t>(</w:t>
      </w:r>
      <w:r w:rsidR="00D40D58" w:rsidRPr="00F9232D">
        <w:rPr>
          <w:rFonts w:ascii="Times New Roman" w:eastAsiaTheme="majorEastAsia" w:hAnsi="Times New Roman" w:cs="Times New Roman"/>
          <w:b/>
          <w:bCs/>
        </w:rPr>
        <w:t>Figure 2D</w:t>
      </w:r>
      <w:r w:rsidR="00D40D58" w:rsidRPr="00F9232D">
        <w:rPr>
          <w:rFonts w:ascii="Times New Roman" w:eastAsiaTheme="majorEastAsia" w:hAnsi="Times New Roman" w:cs="Times New Roman"/>
        </w:rPr>
        <w:t>)</w:t>
      </w:r>
      <w:r w:rsidR="00437D02"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First, w</w:t>
      </w:r>
      <w:r w:rsidR="004950A4" w:rsidRPr="00F9232D">
        <w:rPr>
          <w:rFonts w:ascii="Times New Roman" w:eastAsiaTheme="majorEastAsia" w:hAnsi="Times New Roman" w:cs="Times New Roman"/>
        </w:rPr>
        <w:t>e compared the first block of Phase 2 against the last block of Phase 1</w:t>
      </w:r>
      <w:r w:rsidR="003074A6"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(i.e., block </w:t>
      </w:r>
      <w:r w:rsidRPr="00F9232D">
        <w:rPr>
          <w:rFonts w:ascii="Times New Roman" w:eastAsiaTheme="majorEastAsia" w:hAnsi="Times New Roman" w:cs="Times New Roman"/>
        </w:rPr>
        <w:t>9</w:t>
      </w:r>
      <w:r w:rsidR="00665A45" w:rsidRPr="00F9232D">
        <w:rPr>
          <w:rFonts w:ascii="Times New Roman" w:eastAsiaTheme="majorEastAsia" w:hAnsi="Times New Roman" w:cs="Times New Roman"/>
        </w:rPr>
        <w:t xml:space="preserve"> versus block </w:t>
      </w:r>
      <w:r w:rsidRPr="00F9232D">
        <w:rPr>
          <w:rFonts w:ascii="Times New Roman" w:eastAsiaTheme="majorEastAsia" w:hAnsi="Times New Roman" w:cs="Times New Roman"/>
        </w:rPr>
        <w:t>8</w:t>
      </w:r>
      <w:r w:rsidR="00665A45" w:rsidRPr="00F9232D">
        <w:rPr>
          <w:rFonts w:ascii="Times New Roman" w:eastAsiaTheme="majorEastAsia" w:hAnsi="Times New Roman" w:cs="Times New Roman"/>
        </w:rPr>
        <w:t xml:space="preserve">) </w:t>
      </w:r>
      <w:r w:rsidR="003074A6" w:rsidRPr="00F9232D">
        <w:rPr>
          <w:rFonts w:ascii="Times New Roman" w:eastAsiaTheme="majorEastAsia" w:hAnsi="Times New Roman" w:cs="Times New Roman"/>
        </w:rPr>
        <w:t>in nonreversed exemplars</w:t>
      </w:r>
      <w:r w:rsidRPr="00F9232D">
        <w:rPr>
          <w:rFonts w:ascii="Times New Roman" w:eastAsiaTheme="majorEastAsia" w:hAnsi="Times New Roman" w:cs="Times New Roman"/>
        </w:rPr>
        <w:t xml:space="preserve"> of the Partial task</w:t>
      </w:r>
      <w:r w:rsidR="003074A6" w:rsidRPr="00F9232D">
        <w:rPr>
          <w:rFonts w:ascii="Times New Roman" w:eastAsiaTheme="majorEastAsia" w:hAnsi="Times New Roman" w:cs="Times New Roman"/>
        </w:rPr>
        <w:t xml:space="preserve"> and found </w:t>
      </w:r>
      <w:r w:rsidR="00665A45" w:rsidRPr="00F9232D">
        <w:rPr>
          <w:rFonts w:ascii="Times New Roman" w:eastAsiaTheme="majorEastAsia" w:hAnsi="Times New Roman" w:cs="Times New Roman"/>
        </w:rPr>
        <w:t xml:space="preserve">a </w:t>
      </w:r>
      <w:r w:rsidR="003074A6" w:rsidRPr="00F9232D">
        <w:rPr>
          <w:rFonts w:ascii="Times New Roman" w:eastAsiaTheme="majorEastAsia" w:hAnsi="Times New Roman" w:cs="Times New Roman"/>
        </w:rPr>
        <w:t xml:space="preserve">significant </w:t>
      </w:r>
      <w:r w:rsidR="001A092C" w:rsidRPr="00F9232D">
        <w:rPr>
          <w:rFonts w:ascii="Times New Roman" w:eastAsiaTheme="majorEastAsia" w:hAnsi="Times New Roman" w:cs="Times New Roman"/>
        </w:rPr>
        <w:t xml:space="preserve">reduction </w:t>
      </w:r>
      <w:r w:rsidRPr="00F9232D">
        <w:rPr>
          <w:rFonts w:ascii="Times New Roman" w:eastAsiaTheme="majorEastAsia" w:hAnsi="Times New Roman" w:cs="Times New Roman"/>
        </w:rPr>
        <w:t>in</w:t>
      </w:r>
      <w:r w:rsidR="001A092C" w:rsidRPr="00F9232D">
        <w:rPr>
          <w:rFonts w:ascii="Times New Roman" w:eastAsiaTheme="majorEastAsia" w:hAnsi="Times New Roman" w:cs="Times New Roman"/>
        </w:rPr>
        <w:t xml:space="preserve"> accurac</w:t>
      </w:r>
      <w:r w:rsidRPr="00F9232D">
        <w:rPr>
          <w:rFonts w:ascii="Times New Roman" w:eastAsiaTheme="majorEastAsia" w:hAnsi="Times New Roman" w:cs="Times New Roman"/>
        </w:rPr>
        <w:t>y</w:t>
      </w:r>
      <w:r w:rsidR="003074A6" w:rsidRPr="00F9232D">
        <w:rPr>
          <w:rFonts w:ascii="Times New Roman" w:eastAsiaTheme="majorEastAsia" w:hAnsi="Times New Roman" w:cs="Times New Roman"/>
        </w:rPr>
        <w:t xml:space="preserve"> </w:t>
      </w:r>
      <w:r w:rsidR="00C472D2" w:rsidRPr="00F9232D">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sidRPr="00F9232D">
        <w:rPr>
          <w:rFonts w:ascii="Times New Roman" w:eastAsiaTheme="majorEastAsia" w:hAnsi="Times New Roman" w:cs="Times New Roman"/>
        </w:rPr>
        <w:t>]</w:t>
      </w:r>
      <w:r w:rsidR="00AB75E6"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Second, w</w:t>
      </w:r>
      <w:r w:rsidR="00665A45" w:rsidRPr="00F9232D">
        <w:rPr>
          <w:rFonts w:ascii="Times New Roman" w:eastAsiaTheme="majorEastAsia" w:hAnsi="Times New Roman" w:cs="Times New Roman"/>
        </w:rPr>
        <w:t>e also c</w:t>
      </w:r>
      <w:r w:rsidR="00D81636" w:rsidRPr="00F9232D">
        <w:rPr>
          <w:rFonts w:ascii="Times New Roman" w:eastAsiaTheme="majorEastAsia" w:hAnsi="Times New Roman" w:cs="Times New Roman"/>
        </w:rPr>
        <w:t>ompare</w:t>
      </w:r>
      <w:r w:rsidR="00665A45" w:rsidRPr="00F9232D">
        <w:rPr>
          <w:rFonts w:ascii="Times New Roman" w:eastAsiaTheme="majorEastAsia" w:hAnsi="Times New Roman" w:cs="Times New Roman"/>
        </w:rPr>
        <w:t>d</w:t>
      </w:r>
      <w:r w:rsidR="00D81636"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Partial </w:t>
      </w:r>
      <w:r w:rsidR="00304C15" w:rsidRPr="00F9232D">
        <w:rPr>
          <w:rFonts w:ascii="Times New Roman" w:eastAsiaTheme="majorEastAsia" w:hAnsi="Times New Roman" w:cs="Times New Roman"/>
        </w:rPr>
        <w:t xml:space="preserve">reversed and </w:t>
      </w:r>
      <w:r w:rsidR="00665A45" w:rsidRPr="00F9232D">
        <w:rPr>
          <w:rFonts w:ascii="Times New Roman" w:eastAsiaTheme="majorEastAsia" w:hAnsi="Times New Roman" w:cs="Times New Roman"/>
        </w:rPr>
        <w:t xml:space="preserve">Partial </w:t>
      </w:r>
      <w:r w:rsidR="00304C15" w:rsidRPr="00F9232D">
        <w:rPr>
          <w:rFonts w:ascii="Times New Roman" w:eastAsiaTheme="majorEastAsia" w:hAnsi="Times New Roman" w:cs="Times New Roman"/>
        </w:rPr>
        <w:t>nonreversed</w:t>
      </w:r>
      <w:r w:rsidR="00357CF1" w:rsidRPr="00F9232D">
        <w:rPr>
          <w:rFonts w:ascii="Times New Roman" w:eastAsiaTheme="majorEastAsia" w:hAnsi="Times New Roman" w:cs="Times New Roman"/>
        </w:rPr>
        <w:t xml:space="preserve"> </w:t>
      </w:r>
      <w:r w:rsidR="00304C15" w:rsidRPr="00F9232D">
        <w:rPr>
          <w:rFonts w:ascii="Times New Roman" w:eastAsiaTheme="majorEastAsia" w:hAnsi="Times New Roman" w:cs="Times New Roman"/>
        </w:rPr>
        <w:t xml:space="preserve">exemplars </w:t>
      </w:r>
      <w:r w:rsidR="009A6719" w:rsidRPr="00F9232D">
        <w:rPr>
          <w:rFonts w:ascii="Times New Roman" w:eastAsiaTheme="majorEastAsia" w:hAnsi="Times New Roman" w:cs="Times New Roman"/>
        </w:rPr>
        <w:t>for the first two blocks of Phase 2</w:t>
      </w:r>
      <w:r w:rsidRPr="00F9232D">
        <w:rPr>
          <w:rFonts w:ascii="Times New Roman" w:eastAsiaTheme="majorEastAsia" w:hAnsi="Times New Roman" w:cs="Times New Roman"/>
        </w:rPr>
        <w:t xml:space="preserve"> (reversal training)</w:t>
      </w:r>
      <w:r w:rsidR="00665A45" w:rsidRPr="00F9232D">
        <w:rPr>
          <w:rFonts w:ascii="Times New Roman" w:eastAsiaTheme="majorEastAsia" w:hAnsi="Times New Roman" w:cs="Times New Roman"/>
        </w:rPr>
        <w:t>.</w:t>
      </w:r>
      <w:r w:rsidR="00CB0771"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This analysis revealed </w:t>
      </w:r>
      <w:r w:rsidR="009A6719" w:rsidRPr="00F9232D">
        <w:rPr>
          <w:rFonts w:ascii="Times New Roman" w:eastAsiaTheme="majorEastAsia" w:hAnsi="Times New Roman" w:cs="Times New Roman"/>
        </w:rPr>
        <w:t xml:space="preserve">a significant </w:t>
      </w:r>
      <w:r w:rsidR="007632BE" w:rsidRPr="00F9232D">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sidRPr="00F9232D">
        <w:rPr>
          <w:rFonts w:ascii="Times New Roman" w:eastAsiaTheme="majorEastAsia" w:hAnsi="Times New Roman" w:cs="Times New Roman"/>
        </w:rPr>
        <w:t>]</w:t>
      </w:r>
      <w:r w:rsidR="00CB0771" w:rsidRPr="00F9232D">
        <w:rPr>
          <w:rFonts w:ascii="Times New Roman" w:eastAsiaTheme="majorEastAsia" w:hAnsi="Times New Roman" w:cs="Times New Roman"/>
        </w:rPr>
        <w:t xml:space="preserve"> supporting the </w:t>
      </w:r>
      <w:r w:rsidR="00C469C1" w:rsidRPr="00F9232D">
        <w:rPr>
          <w:rFonts w:ascii="Times New Roman" w:eastAsiaTheme="majorEastAsia" w:hAnsi="Times New Roman" w:cs="Times New Roman"/>
        </w:rPr>
        <w:t xml:space="preserve">visual impression </w:t>
      </w:r>
      <w:r w:rsidR="0062179F" w:rsidRPr="00F9232D">
        <w:rPr>
          <w:rFonts w:ascii="Times New Roman" w:eastAsiaTheme="majorEastAsia" w:hAnsi="Times New Roman" w:cs="Times New Roman"/>
        </w:rPr>
        <w:t xml:space="preserve">that </w:t>
      </w:r>
      <w:r w:rsidRPr="00F9232D">
        <w:rPr>
          <w:rFonts w:ascii="Times New Roman" w:eastAsiaTheme="majorEastAsia" w:hAnsi="Times New Roman" w:cs="Times New Roman"/>
        </w:rPr>
        <w:t xml:space="preserve">whereas performance improved on reversed trials (with a positive </w:t>
      </w:r>
      <w:r w:rsidR="0062179F" w:rsidRPr="00F9232D">
        <w:rPr>
          <w:rFonts w:ascii="Times New Roman" w:eastAsiaTheme="majorEastAsia" w:hAnsi="Times New Roman" w:cs="Times New Roman"/>
        </w:rPr>
        <w:t>slope</w:t>
      </w:r>
      <w:r w:rsidRPr="00F9232D">
        <w:rPr>
          <w:rFonts w:ascii="Times New Roman" w:eastAsiaTheme="majorEastAsia" w:hAnsi="Times New Roman" w:cs="Times New Roman"/>
        </w:rPr>
        <w:t xml:space="preserve">) across </w:t>
      </w:r>
      <w:r w:rsidR="0062179F" w:rsidRPr="00F9232D">
        <w:rPr>
          <w:rFonts w:ascii="Times New Roman" w:eastAsiaTheme="majorEastAsia" w:hAnsi="Times New Roman" w:cs="Times New Roman"/>
        </w:rPr>
        <w:t xml:space="preserve">blocks </w:t>
      </w:r>
      <w:r w:rsidRPr="00F9232D">
        <w:rPr>
          <w:rFonts w:ascii="Times New Roman" w:eastAsiaTheme="majorEastAsia" w:hAnsi="Times New Roman" w:cs="Times New Roman"/>
        </w:rPr>
        <w:t>9</w:t>
      </w:r>
      <w:r w:rsidR="008A605E" w:rsidRPr="00F9232D">
        <w:rPr>
          <w:rFonts w:ascii="Times New Roman" w:eastAsiaTheme="majorEastAsia" w:hAnsi="Times New Roman" w:cs="Times New Roman"/>
        </w:rPr>
        <w:t xml:space="preserve"> and </w:t>
      </w:r>
      <w:r w:rsidRPr="00F9232D">
        <w:rPr>
          <w:rFonts w:ascii="Times New Roman" w:eastAsiaTheme="majorEastAsia" w:hAnsi="Times New Roman" w:cs="Times New Roman"/>
        </w:rPr>
        <w:t>10</w:t>
      </w:r>
      <w:r w:rsidR="008A605E"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performance on nonreversed trials failed to improve across these blocks (and even appeared to get worse)</w:t>
      </w:r>
      <w:r w:rsidR="008A605E" w:rsidRPr="00F9232D">
        <w:rPr>
          <w:rFonts w:ascii="Times New Roman" w:eastAsiaTheme="majorEastAsia" w:hAnsi="Times New Roman" w:cs="Times New Roman"/>
        </w:rPr>
        <w:t>.</w:t>
      </w:r>
      <w:r w:rsidR="006E525C" w:rsidRPr="00F9232D">
        <w:rPr>
          <w:rFonts w:ascii="Times New Roman" w:eastAsiaTheme="majorEastAsia" w:hAnsi="Times New Roman" w:cs="Times New Roman"/>
        </w:rPr>
        <w:t xml:space="preserve"> Higher accuracy </w:t>
      </w:r>
      <w:r w:rsidRPr="00F9232D">
        <w:rPr>
          <w:rFonts w:ascii="Times New Roman" w:eastAsiaTheme="majorEastAsia" w:hAnsi="Times New Roman" w:cs="Times New Roman"/>
        </w:rPr>
        <w:t>wa</w:t>
      </w:r>
      <w:r w:rsidR="006E525C" w:rsidRPr="00F9232D">
        <w:rPr>
          <w:rFonts w:ascii="Times New Roman" w:eastAsiaTheme="majorEastAsia" w:hAnsi="Times New Roman" w:cs="Times New Roman"/>
        </w:rPr>
        <w:t xml:space="preserve">s found in the nonreversed condition in block </w:t>
      </w:r>
      <w:r w:rsidR="007222B6" w:rsidRPr="00F9232D">
        <w:rPr>
          <w:rFonts w:ascii="Times New Roman" w:eastAsiaTheme="majorEastAsia" w:hAnsi="Times New Roman" w:cs="Times New Roman"/>
        </w:rPr>
        <w:t>9</w:t>
      </w:r>
      <w:r w:rsidR="006E525C"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F9232D">
        <w:rPr>
          <w:rFonts w:ascii="Times New Roman" w:eastAsiaTheme="majorEastAsia" w:hAnsi="Times New Roman" w:cs="Times New Roman"/>
        </w:rPr>
        <w:t>], but not in block</w:t>
      </w:r>
      <w:r w:rsidR="007222B6" w:rsidRPr="00F9232D">
        <w:rPr>
          <w:rFonts w:ascii="Times New Roman" w:eastAsiaTheme="majorEastAsia" w:hAnsi="Times New Roman" w:cs="Times New Roman"/>
        </w:rPr>
        <w:t xml:space="preserve"> 10</w:t>
      </w:r>
      <w:r w:rsidR="006E525C"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Finally, t</w:t>
      </w:r>
      <w:r w:rsidR="005B5E21" w:rsidRPr="00F9232D">
        <w:rPr>
          <w:rFonts w:ascii="Times New Roman" w:eastAsiaTheme="majorEastAsia" w:hAnsi="Times New Roman" w:cs="Times New Roman"/>
        </w:rPr>
        <w:t xml:space="preserve">o test the degree </w:t>
      </w:r>
      <w:r w:rsidRPr="00F9232D">
        <w:rPr>
          <w:rFonts w:ascii="Times New Roman" w:eastAsiaTheme="majorEastAsia" w:hAnsi="Times New Roman" w:cs="Times New Roman"/>
        </w:rPr>
        <w:t xml:space="preserve">to </w:t>
      </w:r>
      <w:r w:rsidR="005B5E21" w:rsidRPr="00F9232D">
        <w:rPr>
          <w:rFonts w:ascii="Times New Roman" w:eastAsiaTheme="majorEastAsia" w:hAnsi="Times New Roman" w:cs="Times New Roman"/>
        </w:rPr>
        <w:t xml:space="preserve">which </w:t>
      </w:r>
      <w:r w:rsidRPr="00F9232D">
        <w:rPr>
          <w:rFonts w:ascii="Times New Roman" w:eastAsiaTheme="majorEastAsia" w:hAnsi="Times New Roman" w:cs="Times New Roman"/>
        </w:rPr>
        <w:t xml:space="preserve">within-category </w:t>
      </w:r>
      <w:r w:rsidR="00EA5341" w:rsidRPr="00F9232D">
        <w:rPr>
          <w:rFonts w:ascii="Times New Roman" w:eastAsiaTheme="majorEastAsia" w:hAnsi="Times New Roman" w:cs="Times New Roman"/>
        </w:rPr>
        <w:t xml:space="preserve">interference affected </w:t>
      </w:r>
      <w:r w:rsidRPr="00F9232D">
        <w:rPr>
          <w:rFonts w:ascii="Times New Roman" w:eastAsiaTheme="majorEastAsia" w:hAnsi="Times New Roman" w:cs="Times New Roman"/>
        </w:rPr>
        <w:t xml:space="preserve">performance to </w:t>
      </w:r>
      <w:r w:rsidR="00EA5341" w:rsidRPr="00F9232D">
        <w:rPr>
          <w:rFonts w:ascii="Times New Roman" w:eastAsiaTheme="majorEastAsia" w:hAnsi="Times New Roman" w:cs="Times New Roman"/>
        </w:rPr>
        <w:t xml:space="preserve">Partial nonreversed exemplars we compared them against the </w:t>
      </w:r>
      <w:r w:rsidR="00AE2733" w:rsidRPr="00F9232D">
        <w:rPr>
          <w:rFonts w:ascii="Times New Roman" w:eastAsiaTheme="majorEastAsia" w:hAnsi="Times New Roman" w:cs="Times New Roman"/>
        </w:rPr>
        <w:t>Total</w:t>
      </w:r>
      <w:r w:rsidR="00D81636" w:rsidRPr="00F9232D">
        <w:rPr>
          <w:rFonts w:ascii="Times New Roman" w:eastAsiaTheme="majorEastAsia" w:hAnsi="Times New Roman" w:cs="Times New Roman"/>
        </w:rPr>
        <w:t xml:space="preserve"> </w:t>
      </w:r>
      <w:r w:rsidR="00554CAC" w:rsidRPr="00F9232D">
        <w:rPr>
          <w:rFonts w:ascii="Times New Roman" w:eastAsiaTheme="majorEastAsia" w:hAnsi="Times New Roman" w:cs="Times New Roman"/>
        </w:rPr>
        <w:t>r</w:t>
      </w:r>
      <w:r w:rsidR="00D81636" w:rsidRPr="00F9232D">
        <w:rPr>
          <w:rFonts w:ascii="Times New Roman" w:eastAsiaTheme="majorEastAsia" w:hAnsi="Times New Roman" w:cs="Times New Roman"/>
        </w:rPr>
        <w:t xml:space="preserve">eversal </w:t>
      </w:r>
      <w:r w:rsidRPr="00F9232D">
        <w:rPr>
          <w:rFonts w:ascii="Times New Roman" w:eastAsiaTheme="majorEastAsia" w:hAnsi="Times New Roman" w:cs="Times New Roman"/>
        </w:rPr>
        <w:t>condition</w:t>
      </w:r>
      <w:r w:rsidR="00EA5341" w:rsidRPr="00F9232D">
        <w:rPr>
          <w:rFonts w:ascii="Times New Roman" w:eastAsiaTheme="majorEastAsia" w:hAnsi="Times New Roman" w:cs="Times New Roman"/>
        </w:rPr>
        <w:t xml:space="preserve">, also in </w:t>
      </w:r>
      <w:r w:rsidR="005B5E21" w:rsidRPr="00F9232D">
        <w:rPr>
          <w:rFonts w:ascii="Times New Roman" w:eastAsiaTheme="majorEastAsia" w:hAnsi="Times New Roman" w:cs="Times New Roman"/>
        </w:rPr>
        <w:t xml:space="preserve">those first two </w:t>
      </w:r>
      <w:r w:rsidRPr="00F9232D">
        <w:rPr>
          <w:rFonts w:ascii="Times New Roman" w:eastAsiaTheme="majorEastAsia" w:hAnsi="Times New Roman" w:cs="Times New Roman"/>
        </w:rPr>
        <w:t xml:space="preserve">reversal </w:t>
      </w:r>
      <w:r w:rsidR="005B5E21" w:rsidRPr="00F9232D">
        <w:rPr>
          <w:rFonts w:ascii="Times New Roman" w:eastAsiaTheme="majorEastAsia" w:hAnsi="Times New Roman" w:cs="Times New Roman"/>
        </w:rPr>
        <w:t>blocks</w:t>
      </w:r>
      <w:r w:rsidR="0084606E" w:rsidRPr="00F9232D">
        <w:rPr>
          <w:rFonts w:ascii="Times New Roman" w:eastAsiaTheme="majorEastAsia" w:hAnsi="Times New Roman" w:cs="Times New Roman"/>
        </w:rPr>
        <w:t xml:space="preserve">. </w:t>
      </w:r>
      <w:r w:rsidR="00D81636" w:rsidRPr="00F9232D">
        <w:rPr>
          <w:rFonts w:ascii="Times New Roman" w:eastAsiaTheme="majorEastAsia" w:hAnsi="Times New Roman" w:cs="Times New Roman"/>
        </w:rPr>
        <w:t xml:space="preserve">The </w:t>
      </w:r>
      <w:r w:rsidR="0084606E" w:rsidRPr="00F9232D">
        <w:rPr>
          <w:rFonts w:ascii="Times New Roman" w:eastAsiaTheme="majorEastAsia" w:hAnsi="Times New Roman" w:cs="Times New Roman"/>
        </w:rPr>
        <w:t xml:space="preserve">interaction </w:t>
      </w:r>
      <w:r w:rsidR="00D81636" w:rsidRPr="00F9232D">
        <w:rPr>
          <w:rFonts w:ascii="Times New Roman" w:eastAsiaTheme="majorEastAsia" w:hAnsi="Times New Roman" w:cs="Times New Roman"/>
        </w:rPr>
        <w:t xml:space="preserve">was </w:t>
      </w:r>
      <w:r w:rsidR="00790D4C" w:rsidRPr="00F9232D">
        <w:rPr>
          <w:rFonts w:ascii="Times New Roman" w:eastAsiaTheme="majorEastAsia" w:hAnsi="Times New Roman" w:cs="Times New Roman"/>
        </w:rPr>
        <w:t xml:space="preserve">also </w:t>
      </w:r>
      <w:r w:rsidR="00D81636" w:rsidRPr="00F9232D">
        <w:rPr>
          <w:rFonts w:ascii="Times New Roman" w:eastAsiaTheme="majorEastAsia" w:hAnsi="Times New Roman" w:cs="Times New Roman"/>
        </w:rPr>
        <w:t>significant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sidRPr="00F9232D">
        <w:rPr>
          <w:rFonts w:ascii="Times New Roman" w:eastAsiaTheme="majorEastAsia" w:hAnsi="Times New Roman" w:cs="Times New Roman"/>
        </w:rPr>
        <w:t>]</w:t>
      </w:r>
      <w:r w:rsidR="005C404B" w:rsidRPr="00F9232D">
        <w:rPr>
          <w:rFonts w:ascii="Times New Roman" w:eastAsiaTheme="majorEastAsia" w:hAnsi="Times New Roman" w:cs="Times New Roman"/>
        </w:rPr>
        <w:t xml:space="preserve">. Interestingly, </w:t>
      </w:r>
      <w:r w:rsidRPr="00F9232D">
        <w:rPr>
          <w:rFonts w:ascii="Times New Roman" w:eastAsiaTheme="majorEastAsia" w:hAnsi="Times New Roman" w:cs="Times New Roman"/>
        </w:rPr>
        <w:t xml:space="preserve">we observed </w:t>
      </w:r>
      <w:r w:rsidR="005C404B" w:rsidRPr="00F9232D">
        <w:rPr>
          <w:rFonts w:ascii="Times New Roman" w:eastAsiaTheme="majorEastAsia" w:hAnsi="Times New Roman" w:cs="Times New Roman"/>
        </w:rPr>
        <w:t xml:space="preserve">no differences </w:t>
      </w:r>
      <w:r w:rsidRPr="00F9232D">
        <w:rPr>
          <w:rFonts w:ascii="Times New Roman" w:eastAsiaTheme="majorEastAsia" w:hAnsi="Times New Roman" w:cs="Times New Roman"/>
        </w:rPr>
        <w:t xml:space="preserve">between these conditons </w:t>
      </w:r>
      <w:r w:rsidR="005512D8" w:rsidRPr="00F9232D">
        <w:rPr>
          <w:rFonts w:ascii="Times New Roman" w:eastAsiaTheme="majorEastAsia" w:hAnsi="Times New Roman" w:cs="Times New Roman"/>
        </w:rPr>
        <w:t>in block 9</w:t>
      </w:r>
      <w:r w:rsidR="00596C57"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F9232D">
        <w:rPr>
          <w:rFonts w:ascii="Times New Roman" w:eastAsiaTheme="majorEastAsia" w:hAnsi="Times New Roman" w:cs="Times New Roman"/>
        </w:rPr>
        <w:t>]</w:t>
      </w:r>
      <w:r w:rsidR="005512D8" w:rsidRPr="00F9232D">
        <w:rPr>
          <w:rFonts w:ascii="Times New Roman" w:eastAsiaTheme="majorEastAsia" w:hAnsi="Times New Roman" w:cs="Times New Roman"/>
        </w:rPr>
        <w:t xml:space="preserve">, but </w:t>
      </w:r>
      <w:r w:rsidRPr="00F9232D">
        <w:rPr>
          <w:rFonts w:ascii="Times New Roman" w:eastAsiaTheme="majorEastAsia" w:hAnsi="Times New Roman" w:cs="Times New Roman"/>
        </w:rPr>
        <w:t xml:space="preserve">Total Reversal </w:t>
      </w:r>
      <w:r w:rsidR="00A42ACA" w:rsidRPr="00F9232D">
        <w:rPr>
          <w:rFonts w:ascii="Times New Roman" w:eastAsiaTheme="majorEastAsia" w:hAnsi="Times New Roman" w:cs="Times New Roman"/>
        </w:rPr>
        <w:t xml:space="preserve">accuracy </w:t>
      </w:r>
      <w:r w:rsidRPr="00F9232D">
        <w:rPr>
          <w:rFonts w:ascii="Times New Roman" w:eastAsiaTheme="majorEastAsia" w:hAnsi="Times New Roman" w:cs="Times New Roman"/>
        </w:rPr>
        <w:t>was superior to Partial Nonreversal accuracy on</w:t>
      </w:r>
      <w:r w:rsidR="00A42ACA" w:rsidRPr="00F9232D">
        <w:rPr>
          <w:rFonts w:ascii="Times New Roman" w:eastAsiaTheme="majorEastAsia" w:hAnsi="Times New Roman" w:cs="Times New Roman"/>
        </w:rPr>
        <w:t xml:space="preserve"> block 10</w:t>
      </w:r>
      <w:r w:rsidR="00596C57"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w:t>
      </w:r>
      <w:r w:rsidR="00310E3B" w:rsidRPr="00F9232D">
        <w:rPr>
          <w:rFonts w:ascii="Times New Roman" w:eastAsiaTheme="majorEastAsia" w:hAnsi="Times New Roman" w:cs="Times New Roman"/>
        </w:rPr>
        <w:t>Altogether this</w:t>
      </w:r>
      <w:r w:rsidR="00795DC7" w:rsidRPr="00F9232D">
        <w:rPr>
          <w:rFonts w:ascii="Times New Roman" w:eastAsiaTheme="majorEastAsia" w:hAnsi="Times New Roman" w:cs="Times New Roman"/>
        </w:rPr>
        <w:t xml:space="preserve"> pattern of results</w:t>
      </w:r>
      <w:r w:rsidR="00310E3B" w:rsidRPr="00F9232D">
        <w:rPr>
          <w:rFonts w:ascii="Times New Roman" w:eastAsiaTheme="majorEastAsia" w:hAnsi="Times New Roman" w:cs="Times New Roman"/>
        </w:rPr>
        <w:t xml:space="preserve"> </w:t>
      </w:r>
      <w:proofErr w:type="gramStart"/>
      <w:r w:rsidR="002734E3" w:rsidRPr="00F9232D">
        <w:rPr>
          <w:rFonts w:ascii="Times New Roman" w:eastAsiaTheme="majorEastAsia" w:hAnsi="Times New Roman" w:cs="Times New Roman"/>
        </w:rPr>
        <w:t>suggest</w:t>
      </w:r>
      <w:proofErr w:type="gramEnd"/>
      <w:r w:rsidR="00795DC7" w:rsidRPr="00F9232D">
        <w:rPr>
          <w:rFonts w:ascii="Times New Roman" w:eastAsiaTheme="majorEastAsia" w:hAnsi="Times New Roman" w:cs="Times New Roman"/>
        </w:rPr>
        <w:t xml:space="preserve"> substantial within-category interference in this experiment</w:t>
      </w:r>
      <w:r w:rsidR="00310E3B" w:rsidRPr="00F9232D">
        <w:rPr>
          <w:rFonts w:ascii="Times New Roman" w:eastAsiaTheme="majorEastAsia" w:hAnsi="Times New Roman" w:cs="Times New Roman"/>
        </w:rPr>
        <w:t xml:space="preserve"> </w:t>
      </w:r>
      <w:r w:rsidR="00795DC7" w:rsidRPr="00F9232D">
        <w:rPr>
          <w:rFonts w:ascii="Times New Roman" w:eastAsiaTheme="majorEastAsia" w:hAnsi="Times New Roman" w:cs="Times New Roman"/>
        </w:rPr>
        <w:t>pointing to the presence of an</w:t>
      </w:r>
      <w:r w:rsidR="006F2AD2" w:rsidRPr="00F9232D">
        <w:rPr>
          <w:rFonts w:ascii="Times New Roman" w:eastAsiaTheme="majorEastAsia" w:hAnsi="Times New Roman" w:cs="Times New Roman"/>
        </w:rPr>
        <w:t xml:space="preserve"> underlying common cod</w:t>
      </w:r>
      <w:r w:rsidR="00795DC7" w:rsidRPr="00F9232D">
        <w:rPr>
          <w:rFonts w:ascii="Times New Roman" w:eastAsiaTheme="majorEastAsia" w:hAnsi="Times New Roman" w:cs="Times New Roman"/>
        </w:rPr>
        <w:t>ing process in category learning</w:t>
      </w:r>
      <w:r w:rsidR="00270990" w:rsidRPr="00F9232D">
        <w:rPr>
          <w:rFonts w:ascii="Times New Roman" w:eastAsiaTheme="majorEastAsia" w:hAnsi="Times New Roman" w:cs="Times New Roman"/>
        </w:rPr>
        <w:t>.</w:t>
      </w:r>
    </w:p>
    <w:p w14:paraId="24D6882E" w14:textId="3C8EB497" w:rsidR="00786EC2" w:rsidRPr="00F9232D" w:rsidRDefault="004955E6" w:rsidP="00786EC2">
      <w:pPr>
        <w:pStyle w:val="Heading3"/>
        <w:rPr>
          <w:rFonts w:ascii="Times New Roman" w:hAnsi="Times New Roman" w:cs="Times New Roman"/>
        </w:rPr>
      </w:pPr>
      <w:r w:rsidRPr="00F9232D">
        <w:rPr>
          <w:rFonts w:ascii="Times New Roman" w:hAnsi="Times New Roman" w:cs="Times New Roman"/>
        </w:rPr>
        <w:t xml:space="preserve">Larger </w:t>
      </w:r>
      <w:r w:rsidR="000D4B1C" w:rsidRPr="00F9232D">
        <w:rPr>
          <w:rFonts w:ascii="Times New Roman" w:hAnsi="Times New Roman" w:cs="Times New Roman"/>
        </w:rPr>
        <w:t>R</w:t>
      </w:r>
      <w:r w:rsidR="00786EC2" w:rsidRPr="00F9232D">
        <w:rPr>
          <w:rFonts w:ascii="Times New Roman" w:hAnsi="Times New Roman" w:cs="Times New Roman"/>
        </w:rPr>
        <w:t xml:space="preserve">eaction </w:t>
      </w:r>
      <w:r w:rsidR="000D4B1C" w:rsidRPr="00F9232D">
        <w:rPr>
          <w:rFonts w:ascii="Times New Roman" w:hAnsi="Times New Roman" w:cs="Times New Roman"/>
        </w:rPr>
        <w:t>T</w:t>
      </w:r>
      <w:r w:rsidR="00786EC2" w:rsidRPr="00F9232D">
        <w:rPr>
          <w:rFonts w:ascii="Times New Roman" w:hAnsi="Times New Roman" w:cs="Times New Roman"/>
        </w:rPr>
        <w:t xml:space="preserve">ime </w:t>
      </w:r>
      <w:r w:rsidRPr="00F9232D">
        <w:rPr>
          <w:rFonts w:ascii="Times New Roman" w:hAnsi="Times New Roman" w:cs="Times New Roman"/>
        </w:rPr>
        <w:t xml:space="preserve">in </w:t>
      </w:r>
      <w:r w:rsidR="000D4B1C" w:rsidRPr="00F9232D">
        <w:rPr>
          <w:rFonts w:ascii="Times New Roman" w:hAnsi="Times New Roman" w:cs="Times New Roman"/>
        </w:rPr>
        <w:t>the T</w:t>
      </w:r>
      <w:r w:rsidRPr="00F9232D">
        <w:rPr>
          <w:rFonts w:ascii="Times New Roman" w:hAnsi="Times New Roman" w:cs="Times New Roman"/>
        </w:rPr>
        <w:t xml:space="preserve">otal </w:t>
      </w:r>
      <w:r w:rsidR="000D4B1C" w:rsidRPr="00F9232D">
        <w:rPr>
          <w:rFonts w:ascii="Times New Roman" w:hAnsi="Times New Roman" w:cs="Times New Roman"/>
        </w:rPr>
        <w:t>R</w:t>
      </w:r>
      <w:r w:rsidR="00786EC2" w:rsidRPr="00F9232D">
        <w:rPr>
          <w:rFonts w:ascii="Times New Roman" w:hAnsi="Times New Roman" w:cs="Times New Roman"/>
        </w:rPr>
        <w:t>eversal</w:t>
      </w:r>
    </w:p>
    <w:p w14:paraId="3945BA14" w14:textId="00DFE6EA" w:rsidR="00DF7759" w:rsidRPr="00F9232D" w:rsidRDefault="005E7239" w:rsidP="00010B7A">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only the Phase 2 data. </w:t>
      </w:r>
      <w:r w:rsidR="00D866B3" w:rsidRPr="00F9232D">
        <w:rPr>
          <w:rFonts w:ascii="Times New Roman" w:eastAsiaTheme="majorEastAsia" w:hAnsi="Times New Roman" w:cs="Times New Roman"/>
        </w:rPr>
        <w:t xml:space="preserve">In contrast to the previous experiment, we found </w:t>
      </w:r>
      <w:r w:rsidR="00B27E12" w:rsidRPr="00F9232D">
        <w:rPr>
          <w:rFonts w:ascii="Times New Roman" w:eastAsiaTheme="majorEastAsia" w:hAnsi="Times New Roman" w:cs="Times New Roman"/>
        </w:rPr>
        <w:t xml:space="preserve">RT differences between </w:t>
      </w:r>
      <w:r w:rsidR="000D4B1C" w:rsidRPr="00F9232D">
        <w:rPr>
          <w:rFonts w:ascii="Times New Roman" w:eastAsiaTheme="majorEastAsia" w:hAnsi="Times New Roman" w:cs="Times New Roman"/>
        </w:rPr>
        <w:t xml:space="preserve">tasks </w:t>
      </w:r>
      <w:r w:rsidR="0057705F" w:rsidRPr="00F9232D">
        <w:rPr>
          <w:rFonts w:ascii="Times New Roman" w:eastAsiaTheme="majorEastAsia" w:hAnsi="Times New Roman" w:cs="Times New Roman"/>
        </w:rPr>
        <w:t>during the reversal</w:t>
      </w:r>
      <w:r w:rsidR="00B27E12" w:rsidRPr="00F9232D">
        <w:rPr>
          <w:rFonts w:ascii="Times New Roman" w:eastAsiaTheme="majorEastAsia" w:hAnsi="Times New Roman" w:cs="Times New Roman"/>
        </w:rPr>
        <w:t xml:space="preserve"> phase</w:t>
      </w:r>
      <w:r w:rsidR="002026FD" w:rsidRPr="00F9232D">
        <w:rPr>
          <w:rFonts w:ascii="Times New Roman" w:eastAsiaTheme="majorEastAsia" w:hAnsi="Times New Roman" w:cs="Times New Roman"/>
        </w:rPr>
        <w:t xml:space="preserve">. </w:t>
      </w:r>
      <w:r w:rsidR="00B27E12" w:rsidRPr="00F9232D">
        <w:rPr>
          <w:rFonts w:ascii="Times New Roman" w:eastAsiaTheme="majorEastAsia" w:hAnsi="Times New Roman" w:cs="Times New Roman"/>
        </w:rPr>
        <w:t>Overall the RT</w:t>
      </w:r>
      <w:r w:rsidR="00CE04D1" w:rsidRPr="00F9232D">
        <w:rPr>
          <w:rFonts w:ascii="Times New Roman" w:eastAsiaTheme="majorEastAsia" w:hAnsi="Times New Roman" w:cs="Times New Roman"/>
        </w:rPr>
        <w:t xml:space="preserve">s </w:t>
      </w:r>
      <w:r w:rsidR="00B27E12" w:rsidRPr="00F9232D">
        <w:rPr>
          <w:rFonts w:ascii="Times New Roman" w:eastAsiaTheme="majorEastAsia" w:hAnsi="Times New Roman" w:cs="Times New Roman"/>
        </w:rPr>
        <w:t xml:space="preserve">in </w:t>
      </w:r>
      <w:r w:rsidR="00B10903"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B27E12" w:rsidRPr="00F9232D">
        <w:rPr>
          <w:rFonts w:ascii="Times New Roman" w:eastAsiaTheme="majorEastAsia" w:hAnsi="Times New Roman" w:cs="Times New Roman"/>
        </w:rPr>
        <w:t xml:space="preserve"> </w:t>
      </w:r>
      <w:r w:rsidR="000D4B1C" w:rsidRPr="00F9232D">
        <w:rPr>
          <w:rFonts w:ascii="Times New Roman" w:eastAsiaTheme="majorEastAsia" w:hAnsi="Times New Roman" w:cs="Times New Roman"/>
        </w:rPr>
        <w:t>task</w:t>
      </w:r>
      <w:r w:rsidR="00B27E12" w:rsidRPr="00F9232D">
        <w:rPr>
          <w:rFonts w:ascii="Times New Roman" w:eastAsiaTheme="majorEastAsia" w:hAnsi="Times New Roman" w:cs="Times New Roman"/>
        </w:rPr>
        <w:t xml:space="preserve"> were higher than </w:t>
      </w:r>
      <w:r w:rsidR="00AB3919" w:rsidRPr="00F9232D">
        <w:rPr>
          <w:rFonts w:ascii="Times New Roman" w:eastAsiaTheme="majorEastAsia" w:hAnsi="Times New Roman" w:cs="Times New Roman"/>
        </w:rPr>
        <w:t>o</w:t>
      </w:r>
      <w:r w:rsidR="00B27E12" w:rsidRPr="00F9232D">
        <w:rPr>
          <w:rFonts w:ascii="Times New Roman" w:eastAsiaTheme="majorEastAsia" w:hAnsi="Times New Roman" w:cs="Times New Roman"/>
        </w:rPr>
        <w:t xml:space="preserve">n </w:t>
      </w:r>
      <w:r w:rsidR="00AB3919" w:rsidRPr="00F9232D">
        <w:rPr>
          <w:rFonts w:ascii="Times New Roman" w:eastAsiaTheme="majorEastAsia" w:hAnsi="Times New Roman" w:cs="Times New Roman"/>
        </w:rPr>
        <w:t xml:space="preserve">reversed trials of </w:t>
      </w:r>
      <w:r w:rsidR="00B27E12"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00B27E12" w:rsidRPr="00F9232D">
        <w:rPr>
          <w:rFonts w:ascii="Times New Roman" w:eastAsiaTheme="majorEastAsia" w:hAnsi="Times New Roman" w:cs="Times New Roman"/>
        </w:rPr>
        <w:t xml:space="preserve"> </w:t>
      </w:r>
      <w:r w:rsidR="00B10903" w:rsidRPr="00F9232D">
        <w:rPr>
          <w:rFonts w:ascii="Times New Roman" w:eastAsiaTheme="majorEastAsia" w:hAnsi="Times New Roman" w:cs="Times New Roman"/>
        </w:rPr>
        <w:t xml:space="preserve">task </w:t>
      </w:r>
      <w:r w:rsidR="00B27E12"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F9232D">
        <w:rPr>
          <w:rFonts w:ascii="Times New Roman" w:eastAsiaTheme="majorEastAsia" w:hAnsi="Times New Roman" w:cs="Times New Roman"/>
        </w:rPr>
        <w:t>]</w:t>
      </w:r>
      <w:r w:rsidR="002026FD" w:rsidRPr="00F9232D">
        <w:rPr>
          <w:rFonts w:ascii="Times New Roman" w:eastAsiaTheme="majorEastAsia" w:hAnsi="Times New Roman" w:cs="Times New Roman"/>
        </w:rPr>
        <w:t xml:space="preserve">, </w:t>
      </w:r>
      <w:r w:rsidR="00C319D2" w:rsidRPr="00F9232D">
        <w:rPr>
          <w:rFonts w:ascii="Times New Roman" w:eastAsiaTheme="majorEastAsia" w:hAnsi="Times New Roman" w:cs="Times New Roman"/>
        </w:rPr>
        <w:t xml:space="preserve">but there </w:t>
      </w:r>
      <w:r w:rsidR="00B27E12" w:rsidRPr="00F9232D">
        <w:rPr>
          <w:rFonts w:ascii="Times New Roman" w:eastAsiaTheme="majorEastAsia" w:hAnsi="Times New Roman" w:cs="Times New Roman"/>
        </w:rPr>
        <w:t xml:space="preserve">was </w:t>
      </w:r>
      <w:r w:rsidR="0057705F" w:rsidRPr="00F9232D">
        <w:rPr>
          <w:rFonts w:ascii="Times New Roman" w:eastAsiaTheme="majorEastAsia" w:hAnsi="Times New Roman" w:cs="Times New Roman"/>
        </w:rPr>
        <w:t>no</w:t>
      </w:r>
      <w:r w:rsidR="00B27E12" w:rsidRPr="00F9232D">
        <w:rPr>
          <w:rFonts w:ascii="Times New Roman" w:eastAsiaTheme="majorEastAsia" w:hAnsi="Times New Roman" w:cs="Times New Roman"/>
        </w:rPr>
        <w:t xml:space="preserve"> main effect </w:t>
      </w:r>
      <w:r w:rsidR="0057705F" w:rsidRPr="00F9232D">
        <w:rPr>
          <w:rFonts w:ascii="Times New Roman" w:eastAsiaTheme="majorEastAsia" w:hAnsi="Times New Roman" w:cs="Times New Roman"/>
        </w:rPr>
        <w:t xml:space="preserve">of </w:t>
      </w:r>
      <w:r w:rsidR="00A76E2E" w:rsidRPr="00F9232D">
        <w:rPr>
          <w:rFonts w:ascii="Times New Roman" w:eastAsiaTheme="majorEastAsia" w:hAnsi="Times New Roman" w:cs="Times New Roman"/>
        </w:rPr>
        <w:t>B</w:t>
      </w:r>
      <w:r w:rsidR="00B27E12" w:rsidRPr="00F9232D">
        <w:rPr>
          <w:rFonts w:ascii="Times New Roman" w:eastAsiaTheme="majorEastAsia" w:hAnsi="Times New Roman" w:cs="Times New Roman"/>
        </w:rPr>
        <w:t>lock</w:t>
      </w:r>
      <w:r w:rsidR="00A76E2E" w:rsidRPr="00F9232D">
        <w:rPr>
          <w:rFonts w:ascii="Times New Roman" w:eastAsiaTheme="majorEastAsia" w:hAnsi="Times New Roman" w:cs="Times New Roman"/>
        </w:rPr>
        <w:t>s</w:t>
      </w:r>
      <w:r w:rsidR="00B27E12"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and n</w:t>
      </w:r>
      <w:r w:rsidR="00AA1FB2" w:rsidRPr="00F9232D">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F9232D">
        <w:rPr>
          <w:rFonts w:ascii="Times New Roman" w:eastAsiaTheme="majorEastAsia" w:hAnsi="Times New Roman" w:cs="Times New Roman"/>
        </w:rPr>
        <w:t>].</w:t>
      </w:r>
      <w:r w:rsidR="002026FD" w:rsidRPr="00F9232D">
        <w:rPr>
          <w:rFonts w:ascii="Times New Roman" w:eastAsiaTheme="majorEastAsia" w:hAnsi="Times New Roman" w:cs="Times New Roman"/>
        </w:rPr>
        <w:t xml:space="preserve"> </w:t>
      </w:r>
      <w:r w:rsidR="00B2130F" w:rsidRPr="00F9232D">
        <w:rPr>
          <w:rFonts w:ascii="Times New Roman" w:eastAsiaTheme="majorEastAsia" w:hAnsi="Times New Roman" w:cs="Times New Roman"/>
        </w:rPr>
        <w:t>Thus</w:t>
      </w:r>
      <w:r w:rsidR="00AB3919"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xml:space="preserve"> overall</w:t>
      </w:r>
      <w:r w:rsidR="00AB3919"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xml:space="preserve"> in Phase 2 participant</w:t>
      </w:r>
      <w:r w:rsidR="00AB3919" w:rsidRPr="00F9232D">
        <w:rPr>
          <w:rFonts w:ascii="Times New Roman" w:eastAsiaTheme="majorEastAsia" w:hAnsi="Times New Roman" w:cs="Times New Roman"/>
        </w:rPr>
        <w:t>s</w:t>
      </w:r>
      <w:r w:rsidR="00B2130F" w:rsidRPr="00F9232D">
        <w:rPr>
          <w:rFonts w:ascii="Times New Roman" w:eastAsiaTheme="majorEastAsia" w:hAnsi="Times New Roman" w:cs="Times New Roman"/>
        </w:rPr>
        <w:t xml:space="preserve"> were slower to respond in the Total reversal task. </w:t>
      </w:r>
      <w:r w:rsidR="002026FD" w:rsidRPr="00F9232D">
        <w:rPr>
          <w:rFonts w:ascii="Times New Roman" w:eastAsiaTheme="majorEastAsia" w:hAnsi="Times New Roman" w:cs="Times New Roman"/>
        </w:rPr>
        <w:t xml:space="preserve">The results </w:t>
      </w:r>
      <w:r w:rsidR="005A5655" w:rsidRPr="00F9232D">
        <w:rPr>
          <w:rFonts w:ascii="Times New Roman" w:eastAsiaTheme="majorEastAsia" w:hAnsi="Times New Roman" w:cs="Times New Roman"/>
        </w:rPr>
        <w:t>we</w:t>
      </w:r>
      <w:r w:rsidR="002026FD" w:rsidRPr="00F9232D">
        <w:rPr>
          <w:rFonts w:ascii="Times New Roman" w:eastAsiaTheme="majorEastAsia" w:hAnsi="Times New Roman" w:cs="Times New Roman"/>
        </w:rPr>
        <w:t xml:space="preserve">re similar </w:t>
      </w:r>
      <w:r w:rsidR="00AA1FB2" w:rsidRPr="00F9232D">
        <w:rPr>
          <w:rFonts w:ascii="Times New Roman" w:eastAsiaTheme="majorEastAsia" w:hAnsi="Times New Roman" w:cs="Times New Roman"/>
        </w:rPr>
        <w:t xml:space="preserve">when we used the log-transformed </w:t>
      </w:r>
      <w:r w:rsidR="00DA775F" w:rsidRPr="00F9232D">
        <w:rPr>
          <w:rFonts w:ascii="Times New Roman" w:eastAsiaTheme="majorEastAsia" w:hAnsi="Times New Roman" w:cs="Times New Roman"/>
        </w:rPr>
        <w:t xml:space="preserve">and root-squared </w:t>
      </w:r>
      <w:r w:rsidR="00AA1FB2" w:rsidRPr="00F9232D">
        <w:rPr>
          <w:rFonts w:ascii="Times New Roman" w:eastAsiaTheme="majorEastAsia" w:hAnsi="Times New Roman" w:cs="Times New Roman"/>
        </w:rPr>
        <w:t xml:space="preserve">RT </w:t>
      </w:r>
      <w:r w:rsidR="002026FD" w:rsidRPr="00F9232D">
        <w:rPr>
          <w:rFonts w:ascii="Times New Roman" w:eastAsiaTheme="majorEastAsia" w:hAnsi="Times New Roman" w:cs="Times New Roman"/>
        </w:rPr>
        <w:t xml:space="preserve">(see </w:t>
      </w:r>
      <w:r w:rsidR="008B39EB" w:rsidRPr="00F9232D">
        <w:rPr>
          <w:rFonts w:ascii="Times New Roman" w:eastAsiaTheme="majorEastAsia" w:hAnsi="Times New Roman" w:cs="Times New Roman"/>
          <w:b/>
          <w:bCs/>
        </w:rPr>
        <w:t>Supplementary Information</w:t>
      </w:r>
      <w:r w:rsidR="002026FD" w:rsidRPr="00F9232D">
        <w:rPr>
          <w:rFonts w:ascii="Times New Roman" w:eastAsiaTheme="majorEastAsia" w:hAnsi="Times New Roman" w:cs="Times New Roman"/>
        </w:rPr>
        <w:t>).</w:t>
      </w:r>
    </w:p>
    <w:p w14:paraId="452C6FD7" w14:textId="77777777" w:rsidR="00375B61" w:rsidRPr="00F9232D" w:rsidRDefault="00375B61" w:rsidP="00375B61">
      <w:pPr>
        <w:pStyle w:val="Heading3"/>
        <w:rPr>
          <w:rFonts w:ascii="Times New Roman" w:hAnsi="Times New Roman" w:cs="Times New Roman"/>
        </w:rPr>
      </w:pPr>
      <w:r w:rsidRPr="00F9232D">
        <w:rPr>
          <w:rFonts w:ascii="Times New Roman" w:hAnsi="Times New Roman" w:cs="Times New Roman"/>
        </w:rPr>
        <w:lastRenderedPageBreak/>
        <w:t xml:space="preserve">No Differences in Phase 1 Acquisition </w:t>
      </w:r>
    </w:p>
    <w:p w14:paraId="3516BA7A" w14:textId="5143AADD" w:rsidR="00A44DCA" w:rsidRPr="00F9232D" w:rsidRDefault="00375B61" w:rsidP="00375B61">
      <w:pPr>
        <w:rPr>
          <w:rFonts w:ascii="Times New Roman" w:eastAsiaTheme="majorEastAsia" w:hAnsi="Times New Roman" w:cs="Times New Roman"/>
        </w:rPr>
      </w:pPr>
      <w:r w:rsidRPr="00F9232D">
        <w:rPr>
          <w:rFonts w:ascii="Times New Roman" w:hAnsi="Times New Roman" w:cs="Times New Roman"/>
        </w:rPr>
        <w:tab/>
      </w:r>
      <w:r w:rsidRPr="00F9232D">
        <w:rPr>
          <w:rFonts w:ascii="Times New Roman" w:eastAsiaTheme="majorEastAsia" w:hAnsi="Times New Roman" w:cs="Times New Roman"/>
        </w:rPr>
        <w:t xml:space="preserve">As </w:t>
      </w:r>
      <w:r w:rsidR="0060633C" w:rsidRPr="00F9232D">
        <w:rPr>
          <w:rFonts w:ascii="Times New Roman" w:eastAsiaTheme="majorEastAsia" w:hAnsi="Times New Roman" w:cs="Times New Roman"/>
        </w:rPr>
        <w:t xml:space="preserve">in the previous experiment, it is important to test that the learning trajectories in </w:t>
      </w:r>
      <w:r w:rsidR="00705068" w:rsidRPr="00F9232D">
        <w:rPr>
          <w:rFonts w:ascii="Times New Roman" w:eastAsiaTheme="majorEastAsia" w:hAnsi="Times New Roman" w:cs="Times New Roman"/>
        </w:rPr>
        <w:t>P</w:t>
      </w:r>
      <w:r w:rsidR="0060633C" w:rsidRPr="00F9232D">
        <w:rPr>
          <w:rFonts w:ascii="Times New Roman" w:eastAsiaTheme="majorEastAsia" w:hAnsi="Times New Roman" w:cs="Times New Roman"/>
        </w:rPr>
        <w:t xml:space="preserve">hase 1 </w:t>
      </w:r>
      <w:r w:rsidR="00100A6C" w:rsidRPr="00F9232D">
        <w:rPr>
          <w:rFonts w:ascii="Times New Roman" w:eastAsiaTheme="majorEastAsia" w:hAnsi="Times New Roman" w:cs="Times New Roman"/>
        </w:rPr>
        <w:t xml:space="preserve">were </w:t>
      </w:r>
      <w:r w:rsidR="0060633C" w:rsidRPr="00F9232D">
        <w:rPr>
          <w:rFonts w:ascii="Times New Roman" w:eastAsiaTheme="majorEastAsia" w:hAnsi="Times New Roman" w:cs="Times New Roman"/>
        </w:rPr>
        <w:t>not different between the two tasks</w:t>
      </w:r>
      <w:r w:rsidR="00B060A7" w:rsidRPr="00F9232D">
        <w:rPr>
          <w:rFonts w:ascii="Times New Roman" w:eastAsiaTheme="majorEastAsia" w:hAnsi="Times New Roman" w:cs="Times New Roman"/>
        </w:rPr>
        <w:t xml:space="preserve">. </w:t>
      </w:r>
      <w:r w:rsidR="00B10903" w:rsidRPr="00F9232D">
        <w:rPr>
          <w:rFonts w:ascii="Times New Roman" w:eastAsiaTheme="majorEastAsia" w:hAnsi="Times New Roman" w:cs="Times New Roman"/>
        </w:rPr>
        <w:t>W</w:t>
      </w:r>
      <w:r w:rsidR="00B060A7" w:rsidRPr="00F9232D">
        <w:rPr>
          <w:rFonts w:ascii="Times New Roman" w:eastAsiaTheme="majorEastAsia" w:hAnsi="Times New Roman" w:cs="Times New Roman"/>
        </w:rPr>
        <w:t xml:space="preserve">e </w:t>
      </w:r>
      <w:r w:rsidR="00B10903" w:rsidRPr="00F9232D">
        <w:rPr>
          <w:rFonts w:ascii="Times New Roman" w:eastAsiaTheme="majorEastAsia" w:hAnsi="Times New Roman" w:cs="Times New Roman"/>
        </w:rPr>
        <w:t xml:space="preserve">ran a similar model with </w:t>
      </w:r>
      <w:r w:rsidR="00BA6841" w:rsidRPr="00F9232D">
        <w:rPr>
          <w:rFonts w:ascii="Times New Roman" w:eastAsiaTheme="majorEastAsia" w:hAnsi="Times New Roman" w:cs="Times New Roman"/>
        </w:rPr>
        <w:t>Blocks</w:t>
      </w:r>
      <w:r w:rsidR="00B10903" w:rsidRPr="00F9232D">
        <w:rPr>
          <w:rFonts w:ascii="Times New Roman" w:eastAsiaTheme="majorEastAsia" w:hAnsi="Times New Roman" w:cs="Times New Roman"/>
        </w:rPr>
        <w:t xml:space="preserve">, </w:t>
      </w:r>
      <w:r w:rsidR="00BA6841" w:rsidRPr="00F9232D">
        <w:rPr>
          <w:rFonts w:ascii="Times New Roman" w:eastAsiaTheme="majorEastAsia" w:hAnsi="Times New Roman" w:cs="Times New Roman"/>
        </w:rPr>
        <w:t>T</w:t>
      </w:r>
      <w:r w:rsidR="00B10903" w:rsidRPr="00F9232D">
        <w:rPr>
          <w:rFonts w:ascii="Times New Roman" w:eastAsiaTheme="majorEastAsia" w:hAnsi="Times New Roman" w:cs="Times New Roman"/>
        </w:rPr>
        <w:t xml:space="preserve">ask, and its interaction. We only found a significant effect </w:t>
      </w:r>
      <w:r w:rsidR="00F25EAD" w:rsidRPr="00F9232D">
        <w:rPr>
          <w:rFonts w:ascii="Times New Roman" w:eastAsiaTheme="majorEastAsia" w:hAnsi="Times New Roman" w:cs="Times New Roman"/>
        </w:rPr>
        <w:t xml:space="preserve">of Blocks </w:t>
      </w:r>
      <w:r w:rsidR="00B10903" w:rsidRPr="00F9232D">
        <w:rPr>
          <w:rFonts w:ascii="Times New Roman" w:eastAsiaTheme="majorEastAsia" w:hAnsi="Times New Roman" w:cs="Times New Roman"/>
        </w:rPr>
        <w:t xml:space="preserve">suggesting </w:t>
      </w:r>
      <w:r w:rsidR="00050505" w:rsidRPr="00F9232D">
        <w:rPr>
          <w:rFonts w:ascii="Times New Roman" w:eastAsiaTheme="majorEastAsia" w:hAnsi="Times New Roman" w:cs="Times New Roman"/>
        </w:rPr>
        <w:t>adequate</w:t>
      </w:r>
      <w:r w:rsidR="00B10903" w:rsidRPr="00F9232D">
        <w:rPr>
          <w:rFonts w:ascii="Times New Roman" w:eastAsiaTheme="majorEastAsia" w:hAnsi="Times New Roman" w:cs="Times New Roman"/>
        </w:rPr>
        <w:t xml:space="preserve"> learning in Phase 1</w:t>
      </w:r>
      <w:r w:rsidR="00C6521B"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F9232D">
        <w:rPr>
          <w:rFonts w:ascii="Times New Roman" w:eastAsiaTheme="majorEastAsia" w:hAnsi="Times New Roman" w:cs="Times New Roman"/>
        </w:rPr>
        <w:t>]</w:t>
      </w:r>
      <w:r w:rsidR="00050505" w:rsidRPr="00F9232D">
        <w:rPr>
          <w:rFonts w:ascii="Times New Roman" w:eastAsiaTheme="majorEastAsia" w:hAnsi="Times New Roman" w:cs="Times New Roman"/>
        </w:rPr>
        <w:t xml:space="preserve">, but no </w:t>
      </w:r>
      <w:r w:rsidR="00C6521B" w:rsidRPr="00F9232D">
        <w:rPr>
          <w:rFonts w:ascii="Times New Roman" w:eastAsiaTheme="majorEastAsia" w:hAnsi="Times New Roman" w:cs="Times New Roman"/>
        </w:rPr>
        <w:t xml:space="preserve">difference between Total and Partial reversed exemplars as </w:t>
      </w:r>
      <w:r w:rsidRPr="00F9232D">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F9232D">
        <w:rPr>
          <w:rFonts w:ascii="Times New Roman" w:eastAsiaTheme="majorEastAsia" w:hAnsi="Times New Roman" w:cs="Times New Roman"/>
        </w:rPr>
        <w:t xml:space="preserve">] </w:t>
      </w:r>
      <w:r w:rsidR="001F1733" w:rsidRPr="00F9232D">
        <w:rPr>
          <w:rFonts w:ascii="Times New Roman" w:eastAsiaTheme="majorEastAsia" w:hAnsi="Times New Roman" w:cs="Times New Roman"/>
        </w:rPr>
        <w:t>n</w:t>
      </w:r>
      <w:r w:rsidRPr="00F9232D">
        <w:rPr>
          <w:rFonts w:ascii="Times New Roman" w:eastAsiaTheme="majorEastAsia" w:hAnsi="Times New Roman" w:cs="Times New Roman"/>
        </w:rPr>
        <w:t>or</w:t>
      </w:r>
      <w:r w:rsidR="001F1733" w:rsidRPr="00F9232D">
        <w:rPr>
          <w:rFonts w:ascii="Times New Roman" w:eastAsiaTheme="majorEastAsia" w:hAnsi="Times New Roman" w:cs="Times New Roman"/>
        </w:rPr>
        <w:t xml:space="preserve"> the</w:t>
      </w:r>
      <w:r w:rsidR="0057705F"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F9232D">
        <w:rPr>
          <w:rFonts w:ascii="Times New Roman" w:eastAsiaTheme="majorEastAsia" w:hAnsi="Times New Roman" w:cs="Times New Roman"/>
        </w:rPr>
        <w:t>].</w:t>
      </w:r>
      <w:r w:rsidR="00B376CF" w:rsidRPr="00F9232D">
        <w:rPr>
          <w:rFonts w:ascii="Times New Roman" w:eastAsiaTheme="majorEastAsia" w:hAnsi="Times New Roman" w:cs="Times New Roman"/>
        </w:rPr>
        <w:t xml:space="preserve"> </w:t>
      </w:r>
      <w:r w:rsidR="002664B1" w:rsidRPr="00F9232D">
        <w:rPr>
          <w:rFonts w:ascii="Times New Roman" w:eastAsiaTheme="majorEastAsia" w:hAnsi="Times New Roman" w:cs="Times New Roman"/>
        </w:rPr>
        <w:t>Thus,</w:t>
      </w:r>
      <w:r w:rsidR="00F0465B" w:rsidRPr="00F9232D">
        <w:rPr>
          <w:rFonts w:ascii="Times New Roman" w:eastAsiaTheme="majorEastAsia" w:hAnsi="Times New Roman" w:cs="Times New Roman"/>
        </w:rPr>
        <w:t xml:space="preserve"> similar learning between </w:t>
      </w:r>
      <w:r w:rsidR="007C0CC3" w:rsidRPr="00F9232D">
        <w:rPr>
          <w:rFonts w:ascii="Times New Roman" w:eastAsiaTheme="majorEastAsia" w:hAnsi="Times New Roman" w:cs="Times New Roman"/>
        </w:rPr>
        <w:t xml:space="preserve">reversed </w:t>
      </w:r>
      <w:r w:rsidR="002664B1" w:rsidRPr="00F9232D">
        <w:rPr>
          <w:rFonts w:ascii="Times New Roman" w:eastAsiaTheme="majorEastAsia" w:hAnsi="Times New Roman" w:cs="Times New Roman"/>
        </w:rPr>
        <w:t xml:space="preserve">exemplars </w:t>
      </w:r>
      <w:r w:rsidR="007C0CC3" w:rsidRPr="00F9232D">
        <w:rPr>
          <w:rFonts w:ascii="Times New Roman" w:eastAsiaTheme="majorEastAsia" w:hAnsi="Times New Roman" w:cs="Times New Roman"/>
        </w:rPr>
        <w:t>was observed in Phase 1</w:t>
      </w:r>
      <w:r w:rsidR="00691321">
        <w:rPr>
          <w:rFonts w:ascii="Times New Roman" w:eastAsiaTheme="majorEastAsia" w:hAnsi="Times New Roman" w:cs="Times New Roman"/>
        </w:rPr>
        <w:t>.</w:t>
      </w:r>
      <w:r w:rsidR="00F0465B" w:rsidRPr="00F9232D">
        <w:rPr>
          <w:rFonts w:ascii="Times New Roman" w:eastAsiaTheme="majorEastAsia" w:hAnsi="Times New Roman" w:cs="Times New Roman"/>
        </w:rPr>
        <w:t xml:space="preserve"> </w:t>
      </w:r>
    </w:p>
    <w:p w14:paraId="76D84EB7" w14:textId="7A225C9C" w:rsidR="00E1344F" w:rsidRPr="00F9232D" w:rsidRDefault="00E1344F">
      <w:pPr>
        <w:rPr>
          <w:rFonts w:ascii="Times New Roman" w:eastAsiaTheme="majorEastAsia" w:hAnsi="Times New Roman" w:cs="Times New Roman"/>
        </w:rPr>
      </w:pPr>
      <w:r w:rsidRPr="00F9232D">
        <w:rPr>
          <w:rFonts w:ascii="Times New Roman" w:eastAsiaTheme="majorEastAsia" w:hAnsi="Times New Roman" w:cs="Times New Roman"/>
        </w:rPr>
        <w:br w:type="page"/>
      </w:r>
    </w:p>
    <w:p w14:paraId="4300669C" w14:textId="2C1D6242" w:rsidR="00E22836" w:rsidRPr="00F9232D" w:rsidRDefault="00E22836" w:rsidP="00D050F3">
      <w:pPr>
        <w:pStyle w:val="Heading1"/>
        <w:jc w:val="center"/>
        <w:rPr>
          <w:rFonts w:ascii="Times New Roman" w:hAnsi="Times New Roman" w:cs="Times New Roman"/>
        </w:rPr>
      </w:pPr>
      <w:r w:rsidRPr="00F9232D">
        <w:rPr>
          <w:rFonts w:ascii="Times New Roman" w:hAnsi="Times New Roman" w:cs="Times New Roman"/>
        </w:rPr>
        <w:lastRenderedPageBreak/>
        <w:t>Experiment 2</w:t>
      </w:r>
      <w:r w:rsidR="00293A23" w:rsidRPr="00F9232D">
        <w:rPr>
          <w:rFonts w:ascii="Times New Roman" w:hAnsi="Times New Roman" w:cs="Times New Roman"/>
        </w:rPr>
        <w:t xml:space="preserve"> – </w:t>
      </w:r>
      <w:r w:rsidR="000C1298" w:rsidRPr="00F9232D">
        <w:rPr>
          <w:rFonts w:ascii="Times New Roman" w:hAnsi="Times New Roman" w:cs="Times New Roman"/>
        </w:rPr>
        <w:t>Pre-experimental Exemplar Similarities</w:t>
      </w:r>
    </w:p>
    <w:p w14:paraId="25D682EB" w14:textId="7D4A2117" w:rsidR="0041334A" w:rsidRPr="00F9232D" w:rsidRDefault="002C2A6A" w:rsidP="00E46D85">
      <w:pPr>
        <w:ind w:firstLine="720"/>
        <w:rPr>
          <w:rFonts w:ascii="Times New Roman" w:hAnsi="Times New Roman" w:cs="Times New Roman"/>
        </w:rPr>
      </w:pPr>
      <w:r w:rsidRPr="00F9232D">
        <w:rPr>
          <w:rFonts w:ascii="Times New Roman" w:hAnsi="Times New Roman" w:cs="Times New Roman"/>
        </w:rPr>
        <w:t xml:space="preserve">In Experiments 1a and 1b we assigned </w:t>
      </w:r>
      <w:r w:rsidR="0041334A" w:rsidRPr="00F9232D">
        <w:rPr>
          <w:rFonts w:ascii="Times New Roman" w:hAnsi="Times New Roman" w:cs="Times New Roman"/>
        </w:rPr>
        <w:t>fractal images</w:t>
      </w:r>
      <w:r w:rsidRPr="00F9232D">
        <w:rPr>
          <w:rFonts w:ascii="Times New Roman" w:hAnsi="Times New Roman" w:cs="Times New Roman"/>
        </w:rPr>
        <w:t xml:space="preserve"> to the two categories</w:t>
      </w:r>
      <w:r w:rsidR="00C6171E" w:rsidRPr="00F9232D">
        <w:rPr>
          <w:rFonts w:ascii="Times New Roman" w:hAnsi="Times New Roman" w:cs="Times New Roman"/>
        </w:rPr>
        <w:t xml:space="preserve"> using two sets of exemplars and made sure that across the </w:t>
      </w:r>
      <w:r w:rsidR="00AE2733" w:rsidRPr="00F9232D">
        <w:rPr>
          <w:rFonts w:ascii="Times New Roman" w:hAnsi="Times New Roman" w:cs="Times New Roman"/>
        </w:rPr>
        <w:t>Total</w:t>
      </w:r>
      <w:r w:rsidR="00C6171E" w:rsidRPr="00F9232D">
        <w:rPr>
          <w:rFonts w:ascii="Times New Roman" w:hAnsi="Times New Roman" w:cs="Times New Roman"/>
        </w:rPr>
        <w:t xml:space="preserve"> and </w:t>
      </w:r>
      <w:r w:rsidR="005832F1" w:rsidRPr="00F9232D">
        <w:rPr>
          <w:rFonts w:ascii="Times New Roman" w:hAnsi="Times New Roman" w:cs="Times New Roman"/>
        </w:rPr>
        <w:t>Partial</w:t>
      </w:r>
      <w:r w:rsidR="00C6171E" w:rsidRPr="00F9232D">
        <w:rPr>
          <w:rFonts w:ascii="Times New Roman" w:hAnsi="Times New Roman" w:cs="Times New Roman"/>
        </w:rPr>
        <w:t xml:space="preserve"> reversal conditions the same physical set of exemplars underwent reversal training (or </w:t>
      </w:r>
      <w:r w:rsidR="005832F1" w:rsidRPr="00F9232D">
        <w:rPr>
          <w:rFonts w:ascii="Times New Roman" w:hAnsi="Times New Roman" w:cs="Times New Roman"/>
        </w:rPr>
        <w:t>non</w:t>
      </w:r>
      <w:r w:rsidR="00C6171E" w:rsidRPr="00F9232D">
        <w:rPr>
          <w:rFonts w:ascii="Times New Roman" w:hAnsi="Times New Roman" w:cs="Times New Roman"/>
        </w:rPr>
        <w:t xml:space="preserve">reversal training in the </w:t>
      </w:r>
      <w:r w:rsidR="005832F1" w:rsidRPr="00F9232D">
        <w:rPr>
          <w:rFonts w:ascii="Times New Roman" w:hAnsi="Times New Roman" w:cs="Times New Roman"/>
        </w:rPr>
        <w:t>Partial</w:t>
      </w:r>
      <w:r w:rsidR="00C6171E" w:rsidRPr="00F9232D">
        <w:rPr>
          <w:rFonts w:ascii="Times New Roman" w:hAnsi="Times New Roman" w:cs="Times New Roman"/>
        </w:rPr>
        <w:t xml:space="preserve"> task)</w:t>
      </w:r>
      <w:r w:rsidR="00633694" w:rsidRPr="00F9232D">
        <w:rPr>
          <w:rFonts w:ascii="Times New Roman" w:hAnsi="Times New Roman" w:cs="Times New Roman"/>
        </w:rPr>
        <w:t xml:space="preserve"> across participants</w:t>
      </w:r>
      <w:r w:rsidR="00C6171E" w:rsidRPr="00F9232D">
        <w:rPr>
          <w:rFonts w:ascii="Times New Roman" w:hAnsi="Times New Roman" w:cs="Times New Roman"/>
        </w:rPr>
        <w:t xml:space="preserve">. However, </w:t>
      </w:r>
      <w:r w:rsidR="0074712D" w:rsidRPr="00F9232D">
        <w:rPr>
          <w:rFonts w:ascii="Times New Roman" w:hAnsi="Times New Roman" w:cs="Times New Roman"/>
        </w:rPr>
        <w:t>b</w:t>
      </w:r>
      <w:r w:rsidR="00C6171E" w:rsidRPr="00F9232D">
        <w:rPr>
          <w:rFonts w:ascii="Times New Roman" w:hAnsi="Times New Roman" w:cs="Times New Roman"/>
        </w:rPr>
        <w:t xml:space="preserve">ecause there was no obvious way to categorize the various fractal images based on any </w:t>
      </w:r>
      <w:proofErr w:type="gramStart"/>
      <w:r w:rsidR="00C6171E" w:rsidRPr="00F9232D">
        <w:rPr>
          <w:rFonts w:ascii="Times New Roman" w:hAnsi="Times New Roman" w:cs="Times New Roman"/>
        </w:rPr>
        <w:t>particular set</w:t>
      </w:r>
      <w:proofErr w:type="gramEnd"/>
      <w:r w:rsidR="00C6171E" w:rsidRPr="00F9232D">
        <w:rPr>
          <w:rFonts w:ascii="Times New Roman" w:hAnsi="Times New Roman" w:cs="Times New Roman"/>
        </w:rPr>
        <w:t xml:space="preserve"> of perceptual features (e.g., </w:t>
      </w:r>
      <w:r w:rsidR="0041334A" w:rsidRPr="00F9232D">
        <w:rPr>
          <w:rFonts w:ascii="Times New Roman" w:hAnsi="Times New Roman" w:cs="Times New Roman"/>
        </w:rPr>
        <w:t xml:space="preserve">animate/inanimate, spiky/stubby, </w:t>
      </w:r>
      <w:r w:rsidR="00C6171E" w:rsidRPr="00F9232D">
        <w:rPr>
          <w:rFonts w:ascii="Times New Roman" w:hAnsi="Times New Roman" w:cs="Times New Roman"/>
        </w:rPr>
        <w:t>red</w:t>
      </w:r>
      <w:r w:rsidR="0041334A" w:rsidRPr="00F9232D">
        <w:rPr>
          <w:rFonts w:ascii="Times New Roman" w:hAnsi="Times New Roman" w:cs="Times New Roman"/>
        </w:rPr>
        <w:t>/</w:t>
      </w:r>
      <w:r w:rsidR="00C6171E" w:rsidRPr="00F9232D">
        <w:rPr>
          <w:rFonts w:ascii="Times New Roman" w:hAnsi="Times New Roman" w:cs="Times New Roman"/>
        </w:rPr>
        <w:t>green, circular</w:t>
      </w:r>
      <w:r w:rsidR="0041334A" w:rsidRPr="00F9232D">
        <w:rPr>
          <w:rFonts w:ascii="Times New Roman" w:hAnsi="Times New Roman" w:cs="Times New Roman"/>
        </w:rPr>
        <w:t>/</w:t>
      </w:r>
      <w:r w:rsidR="00C6171E" w:rsidRPr="00F9232D">
        <w:rPr>
          <w:rFonts w:ascii="Times New Roman" w:hAnsi="Times New Roman" w:cs="Times New Roman"/>
        </w:rPr>
        <w:t>triangular shapes, etc), we did not attempt to randomize our assignments</w:t>
      </w:r>
      <w:r w:rsidR="0041334A" w:rsidRPr="00F9232D">
        <w:rPr>
          <w:rFonts w:ascii="Times New Roman" w:hAnsi="Times New Roman" w:cs="Times New Roman"/>
        </w:rPr>
        <w:t>.</w:t>
      </w:r>
      <w:r w:rsidR="00C6171E" w:rsidRPr="00F9232D">
        <w:rPr>
          <w:rFonts w:ascii="Times New Roman" w:hAnsi="Times New Roman" w:cs="Times New Roman"/>
        </w:rPr>
        <w:t xml:space="preserve"> </w:t>
      </w:r>
      <w:r w:rsidR="0041334A" w:rsidRPr="00F9232D">
        <w:rPr>
          <w:rFonts w:ascii="Times New Roman" w:hAnsi="Times New Roman" w:cs="Times New Roman"/>
        </w:rPr>
        <w:t>Instead, we</w:t>
      </w:r>
      <w:r w:rsidR="00C6171E" w:rsidRPr="00F9232D">
        <w:rPr>
          <w:rFonts w:ascii="Times New Roman" w:hAnsi="Times New Roman" w:cs="Times New Roman"/>
        </w:rPr>
        <w:t xml:space="preserve"> chose assignments that appeared to us to cut across any perceptual dimension we could think of. Therefore, we thought i</w:t>
      </w:r>
      <w:r w:rsidR="00A03ABB" w:rsidRPr="00F9232D">
        <w:rPr>
          <w:rFonts w:ascii="Times New Roman" w:hAnsi="Times New Roman" w:cs="Times New Roman"/>
        </w:rPr>
        <w:t>t w</w:t>
      </w:r>
      <w:r w:rsidR="00C6171E" w:rsidRPr="00F9232D">
        <w:rPr>
          <w:rFonts w:ascii="Times New Roman" w:hAnsi="Times New Roman" w:cs="Times New Roman"/>
        </w:rPr>
        <w:t>ould be</w:t>
      </w:r>
      <w:r w:rsidR="00A03ABB" w:rsidRPr="00F9232D">
        <w:rPr>
          <w:rFonts w:ascii="Times New Roman" w:hAnsi="Times New Roman" w:cs="Times New Roman"/>
        </w:rPr>
        <w:t xml:space="preserve"> important to </w:t>
      </w:r>
      <w:r w:rsidR="00C6171E" w:rsidRPr="00F9232D">
        <w:rPr>
          <w:rFonts w:ascii="Times New Roman" w:hAnsi="Times New Roman" w:cs="Times New Roman"/>
        </w:rPr>
        <w:t xml:space="preserve">collect normative data on an independent set of participants to </w:t>
      </w:r>
      <w:r w:rsidR="00A03ABB" w:rsidRPr="00F9232D">
        <w:rPr>
          <w:rFonts w:ascii="Times New Roman" w:hAnsi="Times New Roman" w:cs="Times New Roman"/>
        </w:rPr>
        <w:t xml:space="preserve">test </w:t>
      </w:r>
      <w:r w:rsidR="00C6171E" w:rsidRPr="00F9232D">
        <w:rPr>
          <w:rFonts w:ascii="Times New Roman" w:hAnsi="Times New Roman" w:cs="Times New Roman"/>
        </w:rPr>
        <w:t>whether our</w:t>
      </w:r>
      <w:r w:rsidR="003E1A10" w:rsidRPr="00F9232D">
        <w:rPr>
          <w:rFonts w:ascii="Times New Roman" w:hAnsi="Times New Roman" w:cs="Times New Roman"/>
        </w:rPr>
        <w:t xml:space="preserve"> fractal</w:t>
      </w:r>
      <w:r w:rsidR="00C6171E" w:rsidRPr="00F9232D">
        <w:rPr>
          <w:rFonts w:ascii="Times New Roman" w:hAnsi="Times New Roman" w:cs="Times New Roman"/>
        </w:rPr>
        <w:t xml:space="preserve"> exemplar-to-</w:t>
      </w:r>
      <w:r w:rsidR="003E1A10" w:rsidRPr="00F9232D">
        <w:rPr>
          <w:rFonts w:ascii="Times New Roman" w:hAnsi="Times New Roman" w:cs="Times New Roman"/>
        </w:rPr>
        <w:t>categor</w:t>
      </w:r>
      <w:r w:rsidR="00C6171E" w:rsidRPr="00F9232D">
        <w:rPr>
          <w:rFonts w:ascii="Times New Roman" w:hAnsi="Times New Roman" w:cs="Times New Roman"/>
        </w:rPr>
        <w:t xml:space="preserve">y assignments resulted in different inherent </w:t>
      </w:r>
      <w:r w:rsidR="00276F7C" w:rsidRPr="00F9232D">
        <w:rPr>
          <w:rFonts w:ascii="Times New Roman" w:hAnsi="Times New Roman" w:cs="Times New Roman"/>
        </w:rPr>
        <w:t xml:space="preserve">pre-experimental </w:t>
      </w:r>
      <w:r w:rsidR="00C6171E" w:rsidRPr="00F9232D">
        <w:rPr>
          <w:rFonts w:ascii="Times New Roman" w:hAnsi="Times New Roman" w:cs="Times New Roman"/>
        </w:rPr>
        <w:t>similarities within vs between the two categories</w:t>
      </w:r>
      <w:r w:rsidR="003E1A10" w:rsidRPr="00F9232D">
        <w:rPr>
          <w:rFonts w:ascii="Times New Roman" w:hAnsi="Times New Roman" w:cs="Times New Roman"/>
        </w:rPr>
        <w:t xml:space="preserve">. </w:t>
      </w:r>
      <w:r w:rsidR="0041334A" w:rsidRPr="00F9232D">
        <w:rPr>
          <w:rFonts w:ascii="Times New Roman" w:hAnsi="Times New Roman" w:cs="Times New Roman"/>
        </w:rPr>
        <w:t>We suspected there would be none, but, nevertheless, thought it important to establish that fact.</w:t>
      </w:r>
    </w:p>
    <w:p w14:paraId="178FEA56" w14:textId="16B09856" w:rsidR="0041334A" w:rsidRPr="00F9232D" w:rsidRDefault="0041334A" w:rsidP="00E46D85">
      <w:pPr>
        <w:ind w:firstLine="720"/>
        <w:rPr>
          <w:rFonts w:ascii="Times New Roman" w:hAnsi="Times New Roman" w:cs="Times New Roman"/>
        </w:rPr>
      </w:pPr>
      <w:r w:rsidRPr="00F9232D">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F9232D">
        <w:rPr>
          <w:rFonts w:ascii="Times New Roman" w:hAnsi="Times New Roman" w:cs="Times New Roman"/>
        </w:rPr>
        <w:t>Multidimensional Scaling (MDS)</w:t>
      </w:r>
      <w:r w:rsidR="00232827" w:rsidRPr="00F9232D">
        <w:rPr>
          <w:rFonts w:ascii="Times New Roman" w:hAnsi="Times New Roman" w:cs="Times New Roman"/>
        </w:rPr>
        <w:t xml:space="preserve"> </w:t>
      </w:r>
      <w:r w:rsidRPr="00F9232D">
        <w:rPr>
          <w:rFonts w:ascii="Times New Roman" w:hAnsi="Times New Roman" w:cs="Times New Roman"/>
        </w:rPr>
        <w:t>procedures and obtained an overall distance measure within multidimensional space</w:t>
      </w:r>
      <w:r w:rsidR="00447C97" w:rsidRPr="00F9232D">
        <w:rPr>
          <w:rFonts w:ascii="Times New Roman" w:hAnsi="Times New Roman" w:cs="Times New Roman"/>
        </w:rPr>
        <w:t xml:space="preserve"> </w:t>
      </w:r>
      <w:r w:rsidR="0081408B" w:rsidRPr="00F9232D">
        <w:rPr>
          <w:rFonts w:ascii="Times New Roman" w:hAnsi="Times New Roman" w:cs="Times New Roman"/>
        </w:rPr>
        <w:t>among those exemplars that appeared within and between categories</w:t>
      </w:r>
      <w:r w:rsidR="0081408B"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
          <w:id w:val="1813139741"/>
          <w:placeholder>
            <w:docPart w:val="DefaultPlaceholder_-1854013440"/>
          </w:placeholder>
        </w:sdtPr>
        <w:sdtEndPr/>
        <w:sdtContent>
          <w:r w:rsidR="007D389C" w:rsidRPr="00F9232D">
            <w:rPr>
              <w:rFonts w:ascii="Times New Roman" w:hAnsi="Times New Roman" w:cs="Times New Roman"/>
              <w:color w:val="000000"/>
            </w:rPr>
            <w:t>(Torgerson, 1958)</w:t>
          </w:r>
        </w:sdtContent>
      </w:sdt>
      <w:r w:rsidRPr="00F9232D">
        <w:rPr>
          <w:rFonts w:ascii="Times New Roman" w:hAnsi="Times New Roman" w:cs="Times New Roman"/>
        </w:rPr>
        <w:t xml:space="preserve">. As will be seen below, our intuitions about the stimuli were supported by this multidimensional analysis. </w:t>
      </w:r>
    </w:p>
    <w:p w14:paraId="016D443E" w14:textId="77777777" w:rsidR="00E22836" w:rsidRPr="00F9232D" w:rsidRDefault="00E22836" w:rsidP="00E22836">
      <w:pPr>
        <w:pStyle w:val="Heading2"/>
        <w:rPr>
          <w:rFonts w:ascii="Times New Roman" w:hAnsi="Times New Roman" w:cs="Times New Roman"/>
        </w:rPr>
      </w:pPr>
      <w:r w:rsidRPr="00F9232D">
        <w:rPr>
          <w:rFonts w:ascii="Times New Roman" w:hAnsi="Times New Roman" w:cs="Times New Roman"/>
        </w:rPr>
        <w:t>Methods</w:t>
      </w:r>
    </w:p>
    <w:p w14:paraId="57DFC2A2" w14:textId="77777777" w:rsidR="00E22836" w:rsidRPr="00F9232D" w:rsidRDefault="00E22836" w:rsidP="00E22836">
      <w:pPr>
        <w:pStyle w:val="Heading3"/>
        <w:rPr>
          <w:rFonts w:ascii="Times New Roman" w:hAnsi="Times New Roman" w:cs="Times New Roman"/>
        </w:rPr>
      </w:pPr>
      <w:r w:rsidRPr="00F9232D">
        <w:rPr>
          <w:rFonts w:ascii="Times New Roman" w:hAnsi="Times New Roman" w:cs="Times New Roman"/>
        </w:rPr>
        <w:t>Participants</w:t>
      </w:r>
    </w:p>
    <w:p w14:paraId="3888EF56" w14:textId="2AFF7943" w:rsidR="008C7335" w:rsidRPr="00F9232D" w:rsidRDefault="008C7335" w:rsidP="00834E6D">
      <w:pPr>
        <w:ind w:firstLine="720"/>
        <w:rPr>
          <w:rFonts w:ascii="Times New Roman" w:hAnsi="Times New Roman" w:cs="Times New Roman"/>
        </w:rPr>
      </w:pPr>
      <w:r w:rsidRPr="00F9232D">
        <w:rPr>
          <w:rFonts w:ascii="Times New Roman" w:hAnsi="Times New Roman" w:cs="Times New Roman"/>
        </w:rPr>
        <w:t xml:space="preserve">Sixteen </w:t>
      </w:r>
      <w:r w:rsidR="0074712D" w:rsidRPr="00F9232D">
        <w:rPr>
          <w:rFonts w:ascii="Times New Roman" w:hAnsi="Times New Roman" w:cs="Times New Roman"/>
        </w:rPr>
        <w:t xml:space="preserve">additional </w:t>
      </w:r>
      <w:r w:rsidRPr="00F9232D">
        <w:rPr>
          <w:rFonts w:ascii="Times New Roman" w:hAnsi="Times New Roman" w:cs="Times New Roman"/>
        </w:rPr>
        <w:t>participants were recruited through Prolific (</w:t>
      </w:r>
      <w:hyperlink r:id="rId15" w:history="1">
        <w:r w:rsidRPr="00F9232D">
          <w:rPr>
            <w:rStyle w:val="Hyperlink"/>
            <w:rFonts w:ascii="Times New Roman" w:hAnsi="Times New Roman" w:cs="Times New Roman"/>
          </w:rPr>
          <w:t>www.prolific.com</w:t>
        </w:r>
      </w:hyperlink>
      <w:r w:rsidRPr="00F9232D">
        <w:rPr>
          <w:rFonts w:ascii="Times New Roman" w:hAnsi="Times New Roman" w:cs="Times New Roman"/>
        </w:rPr>
        <w:t xml:space="preserve">). The age ranged between 28 and 61 with a mean of 42.69 </w:t>
      </w:r>
      <w:r w:rsidR="00041EF8" w:rsidRPr="00F9232D">
        <w:rPr>
          <w:rFonts w:ascii="Times New Roman" w:hAnsi="Times New Roman" w:cs="Times New Roman"/>
        </w:rPr>
        <w:t>(SD</w:t>
      </w:r>
      <w:r w:rsidRPr="00F9232D">
        <w:rPr>
          <w:rFonts w:ascii="Times New Roman" w:hAnsi="Times New Roman" w:cs="Times New Roman"/>
        </w:rPr>
        <w:t xml:space="preserve"> 9.91</w:t>
      </w:r>
      <w:r w:rsidR="00041EF8" w:rsidRPr="00F9232D">
        <w:rPr>
          <w:rFonts w:ascii="Times New Roman" w:hAnsi="Times New Roman" w:cs="Times New Roman"/>
        </w:rPr>
        <w:t>)</w:t>
      </w:r>
      <w:r w:rsidRPr="00F9232D">
        <w:rPr>
          <w:rFonts w:ascii="Times New Roman" w:hAnsi="Times New Roman" w:cs="Times New Roman"/>
        </w:rPr>
        <w:t xml:space="preserve">. </w:t>
      </w:r>
      <w:r w:rsidR="00801957" w:rsidRPr="00F9232D">
        <w:rPr>
          <w:rFonts w:ascii="Times New Roman" w:hAnsi="Times New Roman" w:cs="Times New Roman"/>
        </w:rPr>
        <w:t>Six</w:t>
      </w:r>
      <w:r w:rsidRPr="00F9232D">
        <w:rPr>
          <w:rFonts w:ascii="Times New Roman" w:hAnsi="Times New Roman" w:cs="Times New Roman"/>
        </w:rPr>
        <w:t xml:space="preserve"> participants were male </w:t>
      </w:r>
      <w:r w:rsidR="00801957" w:rsidRPr="00F9232D">
        <w:rPr>
          <w:rFonts w:ascii="Times New Roman" w:hAnsi="Times New Roman" w:cs="Times New Roman"/>
        </w:rPr>
        <w:t>and 7</w:t>
      </w:r>
      <w:r w:rsidRPr="00F9232D">
        <w:rPr>
          <w:rFonts w:ascii="Times New Roman" w:hAnsi="Times New Roman" w:cs="Times New Roman"/>
        </w:rPr>
        <w:t xml:space="preserve"> </w:t>
      </w:r>
      <w:r w:rsidR="00801957" w:rsidRPr="00F9232D">
        <w:rPr>
          <w:rFonts w:ascii="Times New Roman" w:hAnsi="Times New Roman" w:cs="Times New Roman"/>
        </w:rPr>
        <w:t xml:space="preserve">were </w:t>
      </w:r>
      <w:r w:rsidRPr="00F9232D">
        <w:rPr>
          <w:rFonts w:ascii="Times New Roman" w:hAnsi="Times New Roman" w:cs="Times New Roman"/>
        </w:rPr>
        <w:t>female.</w:t>
      </w:r>
      <w:r w:rsidR="00E142E9" w:rsidRPr="00F9232D">
        <w:rPr>
          <w:rFonts w:ascii="Times New Roman" w:hAnsi="Times New Roman" w:cs="Times New Roman"/>
        </w:rPr>
        <w:t xml:space="preserve"> Again, all procedures were in accordance with ARD’s IRB protocol.</w:t>
      </w:r>
      <w:r w:rsidR="00AE0B35" w:rsidRPr="00F9232D">
        <w:rPr>
          <w:rFonts w:ascii="Times New Roman" w:hAnsi="Times New Roman" w:cs="Times New Roman"/>
        </w:rPr>
        <w:t xml:space="preserve"> The task took approximately </w:t>
      </w:r>
      <w:r w:rsidR="00834E6D" w:rsidRPr="00F9232D">
        <w:rPr>
          <w:rFonts w:ascii="Times New Roman" w:hAnsi="Times New Roman" w:cs="Times New Roman"/>
        </w:rPr>
        <w:t xml:space="preserve">10 </w:t>
      </w:r>
      <w:proofErr w:type="gramStart"/>
      <w:r w:rsidR="00834E6D" w:rsidRPr="00F9232D">
        <w:rPr>
          <w:rFonts w:ascii="Times New Roman" w:hAnsi="Times New Roman" w:cs="Times New Roman"/>
        </w:rPr>
        <w:t>min</w:t>
      </w:r>
      <w:proofErr w:type="gramEnd"/>
      <w:r w:rsidR="00AE0B35" w:rsidRPr="00F9232D">
        <w:rPr>
          <w:rFonts w:ascii="Times New Roman" w:hAnsi="Times New Roman" w:cs="Times New Roman"/>
        </w:rPr>
        <w:t xml:space="preserve"> and participants were paid </w:t>
      </w:r>
      <w:r w:rsidR="00D86C39" w:rsidRPr="00F9232D">
        <w:rPr>
          <w:rFonts w:ascii="Times New Roman" w:hAnsi="Times New Roman" w:cs="Times New Roman"/>
        </w:rPr>
        <w:t>$2.50</w:t>
      </w:r>
      <w:r w:rsidR="00AE0B35" w:rsidRPr="00F9232D">
        <w:rPr>
          <w:rFonts w:ascii="Times New Roman" w:hAnsi="Times New Roman" w:cs="Times New Roman"/>
        </w:rPr>
        <w:t xml:space="preserve"> for their participation.</w:t>
      </w:r>
    </w:p>
    <w:p w14:paraId="3E3A9EF7" w14:textId="6615868D" w:rsidR="00E22836" w:rsidRPr="00F9232D" w:rsidRDefault="00E22836" w:rsidP="00070ED8">
      <w:pPr>
        <w:pStyle w:val="Heading3"/>
        <w:rPr>
          <w:rFonts w:ascii="Times New Roman" w:hAnsi="Times New Roman" w:cs="Times New Roman"/>
        </w:rPr>
      </w:pPr>
      <w:r w:rsidRPr="00F9232D">
        <w:rPr>
          <w:rFonts w:ascii="Times New Roman" w:hAnsi="Times New Roman" w:cs="Times New Roman"/>
        </w:rPr>
        <w:t>Task</w:t>
      </w:r>
      <w:r w:rsidR="00243C85" w:rsidRPr="00F9232D">
        <w:rPr>
          <w:rFonts w:ascii="Times New Roman" w:hAnsi="Times New Roman" w:cs="Times New Roman"/>
        </w:rPr>
        <w:t xml:space="preserve"> and Procedures</w:t>
      </w:r>
    </w:p>
    <w:p w14:paraId="1D6058DC" w14:textId="3A0CEAD4" w:rsidR="004033D3" w:rsidRPr="00F9232D" w:rsidRDefault="00BA08C5" w:rsidP="004536A9">
      <w:pPr>
        <w:rPr>
          <w:rFonts w:ascii="Times New Roman" w:hAnsi="Times New Roman" w:cs="Times New Roman"/>
        </w:rPr>
      </w:pPr>
      <w:r w:rsidRPr="00F9232D">
        <w:rPr>
          <w:rFonts w:ascii="Times New Roman" w:hAnsi="Times New Roman" w:cs="Times New Roman"/>
        </w:rPr>
        <w:tab/>
      </w:r>
      <w:r w:rsidR="004033D3" w:rsidRPr="00F9232D">
        <w:rPr>
          <w:rFonts w:ascii="Times New Roman" w:hAnsi="Times New Roman" w:cs="Times New Roman"/>
        </w:rPr>
        <w:t xml:space="preserve">Participants rated each pair of exemplars </w:t>
      </w:r>
      <w:r w:rsidR="00BC3C18" w:rsidRPr="00F9232D">
        <w:rPr>
          <w:rFonts w:ascii="Times New Roman" w:hAnsi="Times New Roman" w:cs="Times New Roman"/>
        </w:rPr>
        <w:t xml:space="preserve">for each set of fractals </w:t>
      </w:r>
      <w:r w:rsidR="004033D3" w:rsidRPr="00F9232D">
        <w:rPr>
          <w:rFonts w:ascii="Times New Roman" w:hAnsi="Times New Roman" w:cs="Times New Roman"/>
        </w:rPr>
        <w:t>(</w:t>
      </w:r>
      <w:r w:rsidR="004033D3" w:rsidRPr="00F9232D">
        <w:rPr>
          <w:rFonts w:ascii="Times New Roman" w:hAnsi="Times New Roman" w:cs="Times New Roman"/>
          <w:b/>
          <w:bCs/>
        </w:rPr>
        <w:t>Table 3</w:t>
      </w:r>
      <w:r w:rsidR="004033D3" w:rsidRPr="00F9232D">
        <w:rPr>
          <w:rFonts w:ascii="Times New Roman" w:hAnsi="Times New Roman" w:cs="Times New Roman"/>
        </w:rPr>
        <w:t xml:space="preserve">) </w:t>
      </w:r>
      <w:r w:rsidR="00EF3E3F" w:rsidRPr="00F9232D">
        <w:rPr>
          <w:rFonts w:ascii="Times New Roman" w:hAnsi="Times New Roman" w:cs="Times New Roman"/>
        </w:rPr>
        <w:t xml:space="preserve">on a 10-point sliding scale varying </w:t>
      </w:r>
      <w:r w:rsidR="004033D3" w:rsidRPr="00F9232D">
        <w:rPr>
          <w:rFonts w:ascii="Times New Roman" w:hAnsi="Times New Roman" w:cs="Times New Roman"/>
        </w:rPr>
        <w:t xml:space="preserve">from 'very similar' to 'very different'. Each trial consisted of a fixation cross followed by the rating </w:t>
      </w:r>
      <w:r w:rsidR="00BE0076" w:rsidRPr="00F9232D">
        <w:rPr>
          <w:rFonts w:ascii="Times New Roman" w:hAnsi="Times New Roman" w:cs="Times New Roman"/>
        </w:rPr>
        <w:t>screen</w:t>
      </w:r>
      <w:r w:rsidR="004033D3" w:rsidRPr="00F9232D">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F9232D">
        <w:rPr>
          <w:rFonts w:ascii="Times New Roman" w:hAnsi="Times New Roman" w:cs="Times New Roman"/>
        </w:rPr>
        <w:t xml:space="preserve">see </w:t>
      </w:r>
      <w:r w:rsidR="004033D3" w:rsidRPr="00F9232D">
        <w:rPr>
          <w:rFonts w:ascii="Times New Roman" w:hAnsi="Times New Roman" w:cs="Times New Roman"/>
          <w:b/>
          <w:bCs/>
        </w:rPr>
        <w:t xml:space="preserve">Figure </w:t>
      </w:r>
      <w:r w:rsidR="00527E8E" w:rsidRPr="00F9232D">
        <w:rPr>
          <w:rFonts w:ascii="Times New Roman" w:hAnsi="Times New Roman" w:cs="Times New Roman"/>
          <w:b/>
          <w:bCs/>
        </w:rPr>
        <w:t>1</w:t>
      </w:r>
      <w:r w:rsidR="004033D3" w:rsidRPr="00F9232D">
        <w:rPr>
          <w:rFonts w:ascii="Times New Roman" w:hAnsi="Times New Roman" w:cs="Times New Roman"/>
          <w:b/>
          <w:bCs/>
        </w:rPr>
        <w:t>A</w:t>
      </w:r>
      <w:r w:rsidR="004033D3" w:rsidRPr="00F9232D">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F9232D">
        <w:rPr>
          <w:rFonts w:ascii="Times New Roman" w:hAnsi="Times New Roman" w:cs="Times New Roman"/>
        </w:rPr>
        <w:t xml:space="preserve"> They chose anywhere on the line (i.e., on or in between markings) and the computer registered their rating numerically as a </w:t>
      </w:r>
      <w:r w:rsidR="00AE0B35" w:rsidRPr="00F9232D">
        <w:rPr>
          <w:rFonts w:ascii="Times New Roman" w:hAnsi="Times New Roman" w:cs="Times New Roman"/>
        </w:rPr>
        <w:t xml:space="preserve">real </w:t>
      </w:r>
      <w:r w:rsidR="00EF3E3F" w:rsidRPr="00F9232D">
        <w:rPr>
          <w:rFonts w:ascii="Times New Roman" w:hAnsi="Times New Roman" w:cs="Times New Roman"/>
        </w:rPr>
        <w:t>number between 1 and 10.</w:t>
      </w:r>
    </w:p>
    <w:p w14:paraId="0B8A4E75" w14:textId="25EC3DE1" w:rsidR="00373EA5" w:rsidRPr="00F9232D" w:rsidRDefault="006C2852" w:rsidP="00373EA5">
      <w:pPr>
        <w:ind w:firstLine="720"/>
        <w:rPr>
          <w:rFonts w:ascii="Times New Roman" w:hAnsi="Times New Roman" w:cs="Times New Roman"/>
        </w:rPr>
      </w:pPr>
      <w:r w:rsidRPr="00F9232D">
        <w:rPr>
          <w:rFonts w:ascii="Times New Roman" w:hAnsi="Times New Roman" w:cs="Times New Roman"/>
        </w:rPr>
        <w:t xml:space="preserve">In </w:t>
      </w:r>
      <w:r w:rsidR="0074712D" w:rsidRPr="00F9232D">
        <w:rPr>
          <w:rFonts w:ascii="Times New Roman" w:hAnsi="Times New Roman" w:cs="Times New Roman"/>
        </w:rPr>
        <w:t>E</w:t>
      </w:r>
      <w:r w:rsidRPr="00F9232D">
        <w:rPr>
          <w:rFonts w:ascii="Times New Roman" w:hAnsi="Times New Roman" w:cs="Times New Roman"/>
        </w:rPr>
        <w:t xml:space="preserve">xperiments 1a and 1b, participants completed two tasks, each involving </w:t>
      </w:r>
      <w:r w:rsidR="0093758E" w:rsidRPr="00F9232D">
        <w:rPr>
          <w:rFonts w:ascii="Times New Roman" w:hAnsi="Times New Roman" w:cs="Times New Roman"/>
        </w:rPr>
        <w:t>distinct set</w:t>
      </w:r>
      <w:r w:rsidR="0074712D" w:rsidRPr="00F9232D">
        <w:rPr>
          <w:rFonts w:ascii="Times New Roman" w:hAnsi="Times New Roman" w:cs="Times New Roman"/>
        </w:rPr>
        <w:t>s</w:t>
      </w:r>
      <w:r w:rsidR="0093758E" w:rsidRPr="00F9232D">
        <w:rPr>
          <w:rFonts w:ascii="Times New Roman" w:hAnsi="Times New Roman" w:cs="Times New Roman"/>
        </w:rPr>
        <w:t xml:space="preserve"> of </w:t>
      </w:r>
      <w:r w:rsidR="0074712D" w:rsidRPr="00F9232D">
        <w:rPr>
          <w:rFonts w:ascii="Times New Roman" w:hAnsi="Times New Roman" w:cs="Times New Roman"/>
        </w:rPr>
        <w:t>four (E1a</w:t>
      </w:r>
      <w:r w:rsidR="00382E19" w:rsidRPr="00F9232D">
        <w:rPr>
          <w:rFonts w:ascii="Times New Roman" w:hAnsi="Times New Roman" w:cs="Times New Roman"/>
        </w:rPr>
        <w:t>: A–D, E–</w:t>
      </w:r>
      <w:r w:rsidR="00323EFA" w:rsidRPr="00F9232D">
        <w:rPr>
          <w:rFonts w:ascii="Times New Roman" w:hAnsi="Times New Roman" w:cs="Times New Roman"/>
        </w:rPr>
        <w:t>H</w:t>
      </w:r>
      <w:r w:rsidR="00382E19" w:rsidRPr="00F9232D">
        <w:rPr>
          <w:rFonts w:ascii="Times New Roman" w:hAnsi="Times New Roman" w:cs="Times New Roman"/>
        </w:rPr>
        <w:t>, I–L, or M–P</w:t>
      </w:r>
      <w:r w:rsidR="0074712D" w:rsidRPr="00F9232D">
        <w:rPr>
          <w:rFonts w:ascii="Times New Roman" w:hAnsi="Times New Roman" w:cs="Times New Roman"/>
        </w:rPr>
        <w:t xml:space="preserve">) or </w:t>
      </w:r>
      <w:r w:rsidRPr="00F9232D">
        <w:rPr>
          <w:rFonts w:ascii="Times New Roman" w:hAnsi="Times New Roman" w:cs="Times New Roman"/>
        </w:rPr>
        <w:t>eight</w:t>
      </w:r>
      <w:r w:rsidR="0074712D" w:rsidRPr="00F9232D">
        <w:rPr>
          <w:rFonts w:ascii="Times New Roman" w:hAnsi="Times New Roman" w:cs="Times New Roman"/>
        </w:rPr>
        <w:t xml:space="preserve"> (E1b</w:t>
      </w:r>
      <w:r w:rsidR="00382E19" w:rsidRPr="00F9232D">
        <w:rPr>
          <w:rFonts w:ascii="Times New Roman" w:hAnsi="Times New Roman" w:cs="Times New Roman"/>
        </w:rPr>
        <w:t>: A–H, or I–P</w:t>
      </w:r>
      <w:r w:rsidR="0074712D" w:rsidRPr="00F9232D">
        <w:rPr>
          <w:rFonts w:ascii="Times New Roman" w:hAnsi="Times New Roman" w:cs="Times New Roman"/>
        </w:rPr>
        <w:t>)</w:t>
      </w:r>
      <w:r w:rsidRPr="00F9232D">
        <w:rPr>
          <w:rFonts w:ascii="Times New Roman" w:hAnsi="Times New Roman" w:cs="Times New Roman"/>
        </w:rPr>
        <w:t xml:space="preserve"> exemplars</w:t>
      </w:r>
      <w:r w:rsidR="0092054F" w:rsidRPr="00F9232D">
        <w:rPr>
          <w:rFonts w:ascii="Times New Roman" w:hAnsi="Times New Roman" w:cs="Times New Roman"/>
        </w:rPr>
        <w:t xml:space="preserve">. </w:t>
      </w:r>
      <w:r w:rsidR="004F3F15" w:rsidRPr="00F9232D">
        <w:rPr>
          <w:rFonts w:ascii="Times New Roman" w:hAnsi="Times New Roman" w:cs="Times New Roman"/>
        </w:rPr>
        <w:t>In this experiment p</w:t>
      </w:r>
      <w:r w:rsidR="0092054F" w:rsidRPr="00F9232D">
        <w:rPr>
          <w:rFonts w:ascii="Times New Roman" w:hAnsi="Times New Roman" w:cs="Times New Roman"/>
        </w:rPr>
        <w:t>articipants</w:t>
      </w:r>
      <w:r w:rsidR="00AF281A" w:rsidRPr="00F9232D">
        <w:rPr>
          <w:rFonts w:ascii="Times New Roman" w:hAnsi="Times New Roman" w:cs="Times New Roman"/>
        </w:rPr>
        <w:t xml:space="preserve"> rated </w:t>
      </w:r>
      <w:r w:rsidR="00904AB7" w:rsidRPr="00F9232D">
        <w:rPr>
          <w:rFonts w:ascii="Times New Roman" w:hAnsi="Times New Roman" w:cs="Times New Roman"/>
        </w:rPr>
        <w:t xml:space="preserve">the similarity of </w:t>
      </w:r>
      <w:r w:rsidR="0093758E" w:rsidRPr="00F9232D">
        <w:rPr>
          <w:rFonts w:ascii="Times New Roman" w:hAnsi="Times New Roman" w:cs="Times New Roman"/>
        </w:rPr>
        <w:t xml:space="preserve">all </w:t>
      </w:r>
      <w:r w:rsidR="0092054F" w:rsidRPr="00F9232D">
        <w:rPr>
          <w:rFonts w:ascii="Times New Roman" w:hAnsi="Times New Roman" w:cs="Times New Roman"/>
        </w:rPr>
        <w:t>possible comparisons</w:t>
      </w:r>
      <w:r w:rsidR="001E24BE" w:rsidRPr="00F9232D">
        <w:rPr>
          <w:rFonts w:ascii="Times New Roman" w:hAnsi="Times New Roman" w:cs="Times New Roman"/>
        </w:rPr>
        <w:t xml:space="preserve"> per </w:t>
      </w:r>
      <w:r w:rsidR="00BF3C42" w:rsidRPr="00F9232D">
        <w:rPr>
          <w:rFonts w:ascii="Times New Roman" w:hAnsi="Times New Roman" w:cs="Times New Roman"/>
        </w:rPr>
        <w:t xml:space="preserve">set of </w:t>
      </w:r>
      <w:r w:rsidR="0093758E" w:rsidRPr="00F9232D">
        <w:rPr>
          <w:rFonts w:ascii="Times New Roman" w:hAnsi="Times New Roman" w:cs="Times New Roman"/>
        </w:rPr>
        <w:t>exemplar</w:t>
      </w:r>
      <w:r w:rsidR="00BF3C42" w:rsidRPr="00F9232D">
        <w:rPr>
          <w:rFonts w:ascii="Times New Roman" w:hAnsi="Times New Roman" w:cs="Times New Roman"/>
        </w:rPr>
        <w:t>s</w:t>
      </w:r>
      <w:r w:rsidR="0092054F" w:rsidRPr="00F9232D">
        <w:rPr>
          <w:rFonts w:ascii="Times New Roman" w:hAnsi="Times New Roman" w:cs="Times New Roman"/>
        </w:rPr>
        <w:t xml:space="preserve">. </w:t>
      </w:r>
      <w:r w:rsidR="00A62AF8" w:rsidRPr="00F9232D">
        <w:rPr>
          <w:rFonts w:ascii="Times New Roman" w:hAnsi="Times New Roman" w:cs="Times New Roman"/>
        </w:rPr>
        <w:t>Thus</w:t>
      </w:r>
      <w:r w:rsidR="00323EFA" w:rsidRPr="00F9232D">
        <w:rPr>
          <w:rFonts w:ascii="Times New Roman" w:hAnsi="Times New Roman" w:cs="Times New Roman"/>
        </w:rPr>
        <w:t>, for</w:t>
      </w:r>
      <w:r w:rsidR="00A62AF8" w:rsidRPr="00F9232D">
        <w:rPr>
          <w:rFonts w:ascii="Times New Roman" w:hAnsi="Times New Roman" w:cs="Times New Roman"/>
        </w:rPr>
        <w:t xml:space="preserve"> </w:t>
      </w:r>
      <w:r w:rsidR="00323EFA" w:rsidRPr="00F9232D">
        <w:rPr>
          <w:rFonts w:ascii="Times New Roman" w:hAnsi="Times New Roman" w:cs="Times New Roman"/>
        </w:rPr>
        <w:t>each</w:t>
      </w:r>
      <w:r w:rsidR="00DB1FE6" w:rsidRPr="00F9232D">
        <w:rPr>
          <w:rFonts w:ascii="Times New Roman" w:hAnsi="Times New Roman" w:cs="Times New Roman"/>
        </w:rPr>
        <w:t xml:space="preserve"> set, </w:t>
      </w:r>
      <w:r w:rsidR="00323EFA" w:rsidRPr="00F9232D">
        <w:rPr>
          <w:rFonts w:ascii="Times New Roman" w:hAnsi="Times New Roman" w:cs="Times New Roman"/>
        </w:rPr>
        <w:t xml:space="preserve">there were </w:t>
      </w:r>
      <w:r w:rsidR="00A62AF8" w:rsidRPr="00F9232D">
        <w:rPr>
          <w:rFonts w:ascii="Times New Roman" w:hAnsi="Times New Roman" w:cs="Times New Roman"/>
        </w:rPr>
        <w:t>64 possible pairings (8 left positions × 8 right positions) minus the 8 self-comparisons</w:t>
      </w:r>
      <w:r w:rsidR="00323EFA" w:rsidRPr="00F9232D">
        <w:rPr>
          <w:rFonts w:ascii="Times New Roman" w:hAnsi="Times New Roman" w:cs="Times New Roman"/>
        </w:rPr>
        <w:t>. This</w:t>
      </w:r>
      <w:r w:rsidR="00A112CC" w:rsidRPr="00F9232D">
        <w:rPr>
          <w:rFonts w:ascii="Times New Roman" w:hAnsi="Times New Roman" w:cs="Times New Roman"/>
        </w:rPr>
        <w:t xml:space="preserve"> resulted in </w:t>
      </w:r>
      <w:r w:rsidR="0092054F" w:rsidRPr="00F9232D">
        <w:rPr>
          <w:rFonts w:ascii="Times New Roman" w:hAnsi="Times New Roman" w:cs="Times New Roman"/>
        </w:rPr>
        <w:t xml:space="preserve">56 unique comparisons per </w:t>
      </w:r>
      <w:r w:rsidR="00755389" w:rsidRPr="00F9232D">
        <w:rPr>
          <w:rFonts w:ascii="Times New Roman" w:hAnsi="Times New Roman" w:cs="Times New Roman"/>
        </w:rPr>
        <w:t xml:space="preserve">set </w:t>
      </w:r>
      <w:r w:rsidR="007B7133" w:rsidRPr="00F9232D">
        <w:rPr>
          <w:rFonts w:ascii="Times New Roman" w:hAnsi="Times New Roman" w:cs="Times New Roman"/>
        </w:rPr>
        <w:t xml:space="preserve">of stimuli </w:t>
      </w:r>
      <w:r w:rsidR="00BF3C42" w:rsidRPr="00F9232D">
        <w:rPr>
          <w:rFonts w:ascii="Times New Roman" w:hAnsi="Times New Roman" w:cs="Times New Roman"/>
        </w:rPr>
        <w:t>(</w:t>
      </w:r>
      <w:r w:rsidR="00BF3C42" w:rsidRPr="00F9232D">
        <w:rPr>
          <w:rFonts w:ascii="Times New Roman" w:hAnsi="Times New Roman" w:cs="Times New Roman"/>
          <w:b/>
          <w:bCs/>
        </w:rPr>
        <w:t>Table 3</w:t>
      </w:r>
      <w:r w:rsidR="00BF3C42" w:rsidRPr="00F9232D">
        <w:rPr>
          <w:rFonts w:ascii="Times New Roman" w:hAnsi="Times New Roman" w:cs="Times New Roman"/>
        </w:rPr>
        <w:t>)</w:t>
      </w:r>
      <w:r w:rsidR="0092054F" w:rsidRPr="00F9232D">
        <w:rPr>
          <w:rFonts w:ascii="Times New Roman" w:hAnsi="Times New Roman" w:cs="Times New Roman"/>
        </w:rPr>
        <w:t xml:space="preserve">. This number of trials </w:t>
      </w:r>
      <w:r w:rsidR="002537D2" w:rsidRPr="00F9232D">
        <w:rPr>
          <w:rFonts w:ascii="Times New Roman" w:hAnsi="Times New Roman" w:cs="Times New Roman"/>
        </w:rPr>
        <w:t xml:space="preserve">enabled </w:t>
      </w:r>
      <w:r w:rsidR="0092054F" w:rsidRPr="00F9232D">
        <w:rPr>
          <w:rFonts w:ascii="Times New Roman" w:hAnsi="Times New Roman" w:cs="Times New Roman"/>
        </w:rPr>
        <w:t xml:space="preserve">each comparison </w:t>
      </w:r>
      <w:r w:rsidR="002537D2" w:rsidRPr="00F9232D">
        <w:rPr>
          <w:rFonts w:ascii="Times New Roman" w:hAnsi="Times New Roman" w:cs="Times New Roman"/>
        </w:rPr>
        <w:t xml:space="preserve">to be </w:t>
      </w:r>
      <w:r w:rsidR="0092054F" w:rsidRPr="00F9232D">
        <w:rPr>
          <w:rFonts w:ascii="Times New Roman" w:hAnsi="Times New Roman" w:cs="Times New Roman"/>
        </w:rPr>
        <w:t>made twice, with left and right positions counterbalanced.</w:t>
      </w:r>
      <w:r w:rsidR="008650F4" w:rsidRPr="00F9232D">
        <w:rPr>
          <w:rFonts w:ascii="Times New Roman" w:hAnsi="Times New Roman" w:cs="Times New Roman"/>
        </w:rPr>
        <w:t xml:space="preserve"> </w:t>
      </w:r>
      <w:r w:rsidR="0092054F" w:rsidRPr="00F9232D">
        <w:rPr>
          <w:rFonts w:ascii="Times New Roman" w:hAnsi="Times New Roman" w:cs="Times New Roman"/>
        </w:rPr>
        <w:t xml:space="preserve">Consequently, participants were expected to rate a </w:t>
      </w:r>
      <w:r w:rsidR="00AE2733" w:rsidRPr="00F9232D">
        <w:rPr>
          <w:rFonts w:ascii="Times New Roman" w:hAnsi="Times New Roman" w:cs="Times New Roman"/>
        </w:rPr>
        <w:t>Total</w:t>
      </w:r>
      <w:r w:rsidR="0092054F" w:rsidRPr="00F9232D">
        <w:rPr>
          <w:rFonts w:ascii="Times New Roman" w:hAnsi="Times New Roman" w:cs="Times New Roman"/>
        </w:rPr>
        <w:t xml:space="preserve"> of 112 </w:t>
      </w:r>
      <w:r w:rsidR="002537D2" w:rsidRPr="00F9232D">
        <w:rPr>
          <w:rFonts w:ascii="Times New Roman" w:hAnsi="Times New Roman" w:cs="Times New Roman"/>
        </w:rPr>
        <w:t>exemplar pairs for each set of stimuli</w:t>
      </w:r>
      <w:r w:rsidR="0092054F" w:rsidRPr="00F9232D">
        <w:rPr>
          <w:rFonts w:ascii="Times New Roman" w:hAnsi="Times New Roman" w:cs="Times New Roman"/>
        </w:rPr>
        <w:t xml:space="preserve"> (56 trials per task * 2 </w:t>
      </w:r>
      <w:r w:rsidR="000B2C72" w:rsidRPr="00F9232D">
        <w:rPr>
          <w:rFonts w:ascii="Times New Roman" w:hAnsi="Times New Roman" w:cs="Times New Roman"/>
        </w:rPr>
        <w:t xml:space="preserve">sets </w:t>
      </w:r>
      <w:r w:rsidR="00930843" w:rsidRPr="00F9232D">
        <w:rPr>
          <w:rFonts w:ascii="Times New Roman" w:hAnsi="Times New Roman" w:cs="Times New Roman"/>
        </w:rPr>
        <w:t>of stimuli</w:t>
      </w:r>
      <w:r w:rsidR="0092054F" w:rsidRPr="00F9232D">
        <w:rPr>
          <w:rFonts w:ascii="Times New Roman" w:hAnsi="Times New Roman" w:cs="Times New Roman"/>
        </w:rPr>
        <w:t>). However, due to a programming error, the final comparison for each task (</w:t>
      </w:r>
      <w:r w:rsidR="002537D2" w:rsidRPr="00F9232D">
        <w:rPr>
          <w:rFonts w:ascii="Times New Roman" w:hAnsi="Times New Roman" w:cs="Times New Roman"/>
        </w:rPr>
        <w:t xml:space="preserve">e.g., </w:t>
      </w:r>
      <w:r w:rsidR="0092054F" w:rsidRPr="00F9232D">
        <w:rPr>
          <w:rFonts w:ascii="Times New Roman" w:hAnsi="Times New Roman" w:cs="Times New Roman"/>
        </w:rPr>
        <w:t>left H versus right G) was omitted.</w:t>
      </w:r>
    </w:p>
    <w:p w14:paraId="51EE9B65" w14:textId="0EACC0D6" w:rsidR="00E1344F" w:rsidRPr="00F9232D" w:rsidRDefault="00E1344F">
      <w:pPr>
        <w:rPr>
          <w:rFonts w:ascii="Times New Roman" w:hAnsi="Times New Roman" w:cs="Times New Roman"/>
        </w:rPr>
      </w:pPr>
      <w:r w:rsidRPr="00F9232D">
        <w:rPr>
          <w:rFonts w:ascii="Times New Roman" w:hAnsi="Times New Roman" w:cs="Times New Roman"/>
        </w:rPr>
        <w:br w:type="page"/>
      </w:r>
    </w:p>
    <w:tbl>
      <w:tblPr>
        <w:tblW w:w="6209"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F9232D" w14:paraId="62900689" w14:textId="77777777" w:rsidTr="00E1344F">
        <w:trPr>
          <w:trHeight w:val="161"/>
        </w:trPr>
        <w:tc>
          <w:tcPr>
            <w:tcW w:w="6209" w:type="dxa"/>
            <w:gridSpan w:val="10"/>
            <w:tcBorders>
              <w:top w:val="nil"/>
              <w:left w:val="nil"/>
              <w:bottom w:val="nil"/>
              <w:right w:val="nil"/>
            </w:tcBorders>
            <w:shd w:val="clear" w:color="000000" w:fill="FFFFFF"/>
            <w:noWrap/>
            <w:vAlign w:val="bottom"/>
            <w:hideMark/>
          </w:tcPr>
          <w:p w14:paraId="33125D3F" w14:textId="77777777" w:rsidR="00E975A5" w:rsidRPr="00F9232D" w:rsidRDefault="00E975A5" w:rsidP="00E975A5">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lastRenderedPageBreak/>
              <w:t>Table 3.</w:t>
            </w:r>
          </w:p>
        </w:tc>
      </w:tr>
      <w:tr w:rsidR="00E975A5" w:rsidRPr="00F9232D" w14:paraId="20E18F29" w14:textId="77777777" w:rsidTr="00E1344F">
        <w:trPr>
          <w:trHeight w:val="161"/>
        </w:trPr>
        <w:tc>
          <w:tcPr>
            <w:tcW w:w="6209"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F9232D" w:rsidRDefault="008A395B" w:rsidP="00E975A5">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Perceptual Similarity</w:t>
            </w:r>
            <w:r w:rsidR="0049466E" w:rsidRPr="00F9232D">
              <w:rPr>
                <w:rFonts w:ascii="Times New Roman" w:eastAsia="Times New Roman" w:hAnsi="Times New Roman" w:cs="Times New Roman"/>
                <w:color w:val="000000"/>
                <w:lang w:eastAsia="en-GB"/>
                <w14:ligatures w14:val="none"/>
              </w:rPr>
              <w:t xml:space="preserve"> Experimental 2</w:t>
            </w:r>
            <w:r w:rsidRPr="00F9232D">
              <w:rPr>
                <w:rFonts w:ascii="Times New Roman" w:eastAsia="Times New Roman" w:hAnsi="Times New Roman" w:cs="Times New Roman"/>
                <w:color w:val="000000"/>
                <w:lang w:eastAsia="en-GB"/>
                <w14:ligatures w14:val="none"/>
              </w:rPr>
              <w:t>: exemplar comparisons</w:t>
            </w:r>
          </w:p>
        </w:tc>
      </w:tr>
      <w:tr w:rsidR="00E975A5" w:rsidRPr="00F9232D" w14:paraId="3549FA3A" w14:textId="77777777" w:rsidTr="00E1344F">
        <w:trPr>
          <w:trHeight w:val="161"/>
        </w:trPr>
        <w:tc>
          <w:tcPr>
            <w:tcW w:w="789" w:type="dxa"/>
            <w:tcBorders>
              <w:top w:val="nil"/>
              <w:left w:val="nil"/>
              <w:bottom w:val="nil"/>
              <w:right w:val="nil"/>
            </w:tcBorders>
            <w:noWrap/>
            <w:vAlign w:val="center"/>
            <w:hideMark/>
          </w:tcPr>
          <w:p w14:paraId="083DCA8D"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4807" w:type="dxa"/>
            <w:gridSpan w:val="8"/>
            <w:tcBorders>
              <w:top w:val="single" w:sz="4" w:space="0" w:color="auto"/>
              <w:left w:val="nil"/>
              <w:bottom w:val="nil"/>
              <w:right w:val="nil"/>
            </w:tcBorders>
            <w:noWrap/>
            <w:vAlign w:val="center"/>
            <w:hideMark/>
          </w:tcPr>
          <w:p w14:paraId="4758D0AB"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Right</w:t>
            </w:r>
          </w:p>
        </w:tc>
      </w:tr>
      <w:tr w:rsidR="00E975A5" w:rsidRPr="00F9232D" w14:paraId="6CF6B6F2" w14:textId="77777777" w:rsidTr="00E1344F">
        <w:trPr>
          <w:trHeight w:val="161"/>
        </w:trPr>
        <w:tc>
          <w:tcPr>
            <w:tcW w:w="789" w:type="dxa"/>
            <w:tcBorders>
              <w:top w:val="nil"/>
              <w:left w:val="nil"/>
              <w:bottom w:val="single" w:sz="4" w:space="0" w:color="auto"/>
              <w:right w:val="nil"/>
            </w:tcBorders>
            <w:noWrap/>
            <w:vAlign w:val="center"/>
            <w:hideMark/>
          </w:tcPr>
          <w:p w14:paraId="72114F32"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r w:rsidR="005D7815" w:rsidRPr="00F9232D">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r w:rsidR="005D7815" w:rsidRPr="00F9232D">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r w:rsidR="005D7815" w:rsidRPr="00F9232D">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r w:rsidR="005D7815" w:rsidRPr="00F9232D">
              <w:rPr>
                <w:rFonts w:ascii="Times New Roman" w:eastAsia="Times New Roman" w:hAnsi="Times New Roman" w:cs="Times New Roman"/>
                <w:color w:val="000000"/>
                <w:lang w:eastAsia="en-GB"/>
                <w14:ligatures w14:val="none"/>
              </w:rPr>
              <w:t>/L</w:t>
            </w:r>
          </w:p>
        </w:tc>
        <w:tc>
          <w:tcPr>
            <w:tcW w:w="608" w:type="dxa"/>
            <w:tcBorders>
              <w:top w:val="nil"/>
              <w:left w:val="nil"/>
              <w:bottom w:val="single" w:sz="4" w:space="0" w:color="auto"/>
              <w:right w:val="nil"/>
            </w:tcBorders>
            <w:noWrap/>
            <w:vAlign w:val="center"/>
            <w:hideMark/>
          </w:tcPr>
          <w:p w14:paraId="66DAE61A" w14:textId="27AD153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r w:rsidR="005D7815" w:rsidRPr="00F9232D">
              <w:rPr>
                <w:rFonts w:ascii="Times New Roman" w:eastAsia="Times New Roman" w:hAnsi="Times New Roman" w:cs="Times New Roman"/>
                <w:color w:val="000000"/>
                <w:lang w:eastAsia="en-GB"/>
                <w14:ligatures w14:val="none"/>
              </w:rPr>
              <w:t>/M</w:t>
            </w:r>
          </w:p>
        </w:tc>
        <w:tc>
          <w:tcPr>
            <w:tcW w:w="559" w:type="dxa"/>
            <w:tcBorders>
              <w:top w:val="nil"/>
              <w:left w:val="nil"/>
              <w:bottom w:val="single" w:sz="4" w:space="0" w:color="auto"/>
              <w:right w:val="nil"/>
            </w:tcBorders>
            <w:noWrap/>
            <w:vAlign w:val="center"/>
            <w:hideMark/>
          </w:tcPr>
          <w:p w14:paraId="76BA597F" w14:textId="0F1668C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r w:rsidR="005D7815" w:rsidRPr="00F9232D">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r w:rsidR="005D7815" w:rsidRPr="00F9232D">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r w:rsidR="005D7815" w:rsidRPr="00F9232D">
              <w:rPr>
                <w:rFonts w:ascii="Times New Roman" w:eastAsia="Times New Roman" w:hAnsi="Times New Roman" w:cs="Times New Roman"/>
                <w:color w:val="000000"/>
                <w:lang w:eastAsia="en-GB"/>
                <w14:ligatures w14:val="none"/>
              </w:rPr>
              <w:t>/P</w:t>
            </w:r>
          </w:p>
        </w:tc>
      </w:tr>
      <w:tr w:rsidR="00E975A5" w:rsidRPr="00F9232D" w14:paraId="2DF12D78" w14:textId="77777777" w:rsidTr="00E1344F">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r w:rsidR="005D7815" w:rsidRPr="00F9232D">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4F361D7C"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A15F8C8"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6249F0A0" w14:textId="77777777" w:rsidTr="00E1344F">
        <w:trPr>
          <w:trHeight w:val="161"/>
        </w:trPr>
        <w:tc>
          <w:tcPr>
            <w:tcW w:w="789" w:type="dxa"/>
            <w:vMerge/>
            <w:tcBorders>
              <w:top w:val="nil"/>
              <w:left w:val="nil"/>
              <w:bottom w:val="nil"/>
              <w:right w:val="nil"/>
            </w:tcBorders>
            <w:vAlign w:val="center"/>
            <w:hideMark/>
          </w:tcPr>
          <w:p w14:paraId="186A1C74"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r w:rsidR="005D7815" w:rsidRPr="00F9232D">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04229C2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3ECDDFB5"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3E50C173" w14:textId="77777777" w:rsidTr="00E1344F">
        <w:trPr>
          <w:trHeight w:val="161"/>
        </w:trPr>
        <w:tc>
          <w:tcPr>
            <w:tcW w:w="789" w:type="dxa"/>
            <w:vMerge/>
            <w:tcBorders>
              <w:top w:val="nil"/>
              <w:left w:val="nil"/>
              <w:bottom w:val="nil"/>
              <w:right w:val="nil"/>
            </w:tcBorders>
            <w:vAlign w:val="center"/>
            <w:hideMark/>
          </w:tcPr>
          <w:p w14:paraId="49A12010"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r w:rsidR="005D7815" w:rsidRPr="00F9232D">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5E7D954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12D507D6"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29A133C8" w14:textId="77777777" w:rsidTr="00E1344F">
        <w:trPr>
          <w:trHeight w:val="161"/>
        </w:trPr>
        <w:tc>
          <w:tcPr>
            <w:tcW w:w="789" w:type="dxa"/>
            <w:vMerge/>
            <w:tcBorders>
              <w:top w:val="nil"/>
              <w:left w:val="nil"/>
              <w:bottom w:val="nil"/>
              <w:right w:val="nil"/>
            </w:tcBorders>
            <w:vAlign w:val="center"/>
            <w:hideMark/>
          </w:tcPr>
          <w:p w14:paraId="3B1A2907"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r w:rsidR="005D7815" w:rsidRPr="00F9232D">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08" w:type="dxa"/>
            <w:tcBorders>
              <w:top w:val="nil"/>
              <w:left w:val="nil"/>
              <w:bottom w:val="nil"/>
              <w:right w:val="nil"/>
            </w:tcBorders>
            <w:noWrap/>
            <w:vAlign w:val="center"/>
            <w:hideMark/>
          </w:tcPr>
          <w:p w14:paraId="6784961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47F779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09147A79" w14:textId="77777777" w:rsidTr="00E1344F">
        <w:trPr>
          <w:trHeight w:val="161"/>
        </w:trPr>
        <w:tc>
          <w:tcPr>
            <w:tcW w:w="789" w:type="dxa"/>
            <w:vMerge/>
            <w:tcBorders>
              <w:top w:val="nil"/>
              <w:left w:val="nil"/>
              <w:bottom w:val="nil"/>
              <w:right w:val="nil"/>
            </w:tcBorders>
            <w:vAlign w:val="center"/>
            <w:hideMark/>
          </w:tcPr>
          <w:p w14:paraId="284C3B87"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r w:rsidR="005D7815" w:rsidRPr="00F9232D">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68DB7D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9" w:type="dxa"/>
            <w:tcBorders>
              <w:top w:val="nil"/>
              <w:left w:val="nil"/>
              <w:bottom w:val="nil"/>
              <w:right w:val="nil"/>
            </w:tcBorders>
            <w:noWrap/>
            <w:vAlign w:val="center"/>
            <w:hideMark/>
          </w:tcPr>
          <w:p w14:paraId="05D3849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66205E2D" w14:textId="77777777" w:rsidTr="00E1344F">
        <w:trPr>
          <w:trHeight w:val="161"/>
        </w:trPr>
        <w:tc>
          <w:tcPr>
            <w:tcW w:w="789" w:type="dxa"/>
            <w:vMerge/>
            <w:tcBorders>
              <w:top w:val="nil"/>
              <w:left w:val="nil"/>
              <w:bottom w:val="nil"/>
              <w:right w:val="nil"/>
            </w:tcBorders>
            <w:vAlign w:val="center"/>
            <w:hideMark/>
          </w:tcPr>
          <w:p w14:paraId="71AB30CC"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r w:rsidR="005D7815" w:rsidRPr="00F9232D">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6601BCC3"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6BB373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3FD50C44" w14:textId="77777777" w:rsidTr="00E1344F">
        <w:trPr>
          <w:trHeight w:val="161"/>
        </w:trPr>
        <w:tc>
          <w:tcPr>
            <w:tcW w:w="789" w:type="dxa"/>
            <w:vMerge/>
            <w:tcBorders>
              <w:top w:val="nil"/>
              <w:left w:val="nil"/>
              <w:bottom w:val="nil"/>
              <w:right w:val="nil"/>
            </w:tcBorders>
            <w:vAlign w:val="center"/>
            <w:hideMark/>
          </w:tcPr>
          <w:p w14:paraId="02C9DAD0"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r w:rsidR="005D7815" w:rsidRPr="00F9232D">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8788430"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1273E641"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43BD6476" w14:textId="77777777" w:rsidTr="00E1344F">
        <w:trPr>
          <w:trHeight w:val="161"/>
        </w:trPr>
        <w:tc>
          <w:tcPr>
            <w:tcW w:w="789" w:type="dxa"/>
            <w:vMerge/>
            <w:tcBorders>
              <w:top w:val="nil"/>
              <w:left w:val="nil"/>
              <w:bottom w:val="nil"/>
              <w:right w:val="nil"/>
            </w:tcBorders>
            <w:vAlign w:val="center"/>
            <w:hideMark/>
          </w:tcPr>
          <w:p w14:paraId="6B44627E"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r w:rsidR="005D7815" w:rsidRPr="00F9232D">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4CA8737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756301F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F9232D"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F9232D" w14:paraId="1DD12817" w14:textId="77777777" w:rsidTr="00E1344F">
        <w:trPr>
          <w:trHeight w:val="486"/>
        </w:trPr>
        <w:tc>
          <w:tcPr>
            <w:tcW w:w="6209" w:type="dxa"/>
            <w:gridSpan w:val="10"/>
            <w:tcBorders>
              <w:top w:val="nil"/>
              <w:left w:val="nil"/>
              <w:bottom w:val="nil"/>
              <w:right w:val="nil"/>
            </w:tcBorders>
            <w:vAlign w:val="bottom"/>
            <w:hideMark/>
          </w:tcPr>
          <w:p w14:paraId="53C3E912" w14:textId="2BE408E4"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 xml:space="preserve">Note: </w:t>
            </w:r>
            <w:r w:rsidRPr="00F9232D">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F9232D">
              <w:rPr>
                <w:rFonts w:ascii="Times New Roman" w:eastAsia="Times New Roman" w:hAnsi="Times New Roman" w:cs="Times New Roman"/>
                <w:color w:val="000000"/>
                <w:lang w:eastAsia="en-GB"/>
                <w14:ligatures w14:val="none"/>
              </w:rPr>
              <w:t xml:space="preserve">“/” </w:t>
            </w:r>
            <w:r w:rsidR="002202BC" w:rsidRPr="00F9232D">
              <w:rPr>
                <w:rFonts w:ascii="Times New Roman" w:eastAsia="Times New Roman" w:hAnsi="Times New Roman" w:cs="Times New Roman"/>
                <w:color w:val="000000"/>
                <w:lang w:eastAsia="en-GB"/>
                <w14:ligatures w14:val="none"/>
              </w:rPr>
              <w:t>separate letters used for each set: A</w:t>
            </w:r>
            <w:r w:rsidR="005B25A9" w:rsidRPr="00F9232D">
              <w:rPr>
                <w:rFonts w:ascii="Times New Roman" w:hAnsi="Times New Roman" w:cs="Times New Roman"/>
              </w:rPr>
              <w:t>–</w:t>
            </w:r>
            <w:r w:rsidR="002202BC" w:rsidRPr="00F9232D">
              <w:rPr>
                <w:rFonts w:ascii="Times New Roman" w:eastAsia="Times New Roman" w:hAnsi="Times New Roman" w:cs="Times New Roman"/>
                <w:color w:val="000000"/>
                <w:lang w:eastAsia="en-GB"/>
                <w14:ligatures w14:val="none"/>
              </w:rPr>
              <w:t>H and I</w:t>
            </w:r>
            <w:r w:rsidR="005B25A9" w:rsidRPr="00F9232D">
              <w:rPr>
                <w:rFonts w:ascii="Times New Roman" w:hAnsi="Times New Roman" w:cs="Times New Roman"/>
              </w:rPr>
              <w:t>–</w:t>
            </w:r>
            <w:r w:rsidR="002202BC" w:rsidRPr="00F9232D">
              <w:rPr>
                <w:rFonts w:ascii="Times New Roman" w:eastAsia="Times New Roman" w:hAnsi="Times New Roman" w:cs="Times New Roman"/>
                <w:color w:val="000000"/>
                <w:lang w:eastAsia="en-GB"/>
                <w14:ligatures w14:val="none"/>
              </w:rPr>
              <w:t>P.</w:t>
            </w:r>
            <w:r w:rsidR="00CB26AA" w:rsidRPr="00F9232D">
              <w:rPr>
                <w:rFonts w:ascii="Times New Roman" w:eastAsia="Times New Roman" w:hAnsi="Times New Roman" w:cs="Times New Roman"/>
                <w:color w:val="000000"/>
                <w:lang w:eastAsia="en-GB"/>
                <w14:ligatures w14:val="none"/>
              </w:rPr>
              <w:t xml:space="preserve"> </w:t>
            </w:r>
            <w:r w:rsidR="00CB26AA" w:rsidRPr="00F9232D">
              <w:rPr>
                <w:rFonts w:ascii="Times New Roman" w:eastAsia="Times New Roman" w:hAnsi="Times New Roman" w:cs="Times New Roman"/>
                <w:b/>
                <w:bCs/>
                <w:color w:val="000000"/>
                <w:lang w:eastAsia="en-GB"/>
                <w14:ligatures w14:val="none"/>
              </w:rPr>
              <w:t xml:space="preserve">Bold </w:t>
            </w:r>
            <w:r w:rsidR="00CB26AA" w:rsidRPr="00F9232D">
              <w:rPr>
                <w:rFonts w:ascii="Times New Roman" w:eastAsia="Times New Roman" w:hAnsi="Times New Roman" w:cs="Times New Roman"/>
                <w:color w:val="000000"/>
                <w:lang w:eastAsia="en-GB"/>
                <w14:ligatures w14:val="none"/>
              </w:rPr>
              <w:t xml:space="preserve">xs </w:t>
            </w:r>
            <w:r w:rsidR="000D2F94" w:rsidRPr="00F9232D">
              <w:rPr>
                <w:rFonts w:ascii="Times New Roman" w:eastAsia="Times New Roman" w:hAnsi="Times New Roman" w:cs="Times New Roman"/>
                <w:color w:val="000000"/>
                <w:lang w:eastAsia="en-GB"/>
                <w14:ligatures w14:val="none"/>
              </w:rPr>
              <w:t>represent</w:t>
            </w:r>
            <w:r w:rsidR="00CB26AA" w:rsidRPr="00F9232D">
              <w:rPr>
                <w:rFonts w:ascii="Times New Roman" w:eastAsia="Times New Roman" w:hAnsi="Times New Roman" w:cs="Times New Roman"/>
                <w:color w:val="000000"/>
                <w:lang w:eastAsia="en-GB"/>
                <w14:ligatures w14:val="none"/>
              </w:rPr>
              <w:t xml:space="preserve"> the within category comparisons, and </w:t>
            </w:r>
            <w:r w:rsidR="000D2F94" w:rsidRPr="00F9232D">
              <w:rPr>
                <w:rFonts w:ascii="Times New Roman" w:eastAsia="Times New Roman" w:hAnsi="Times New Roman" w:cs="Times New Roman"/>
                <w:i/>
                <w:iCs/>
                <w:color w:val="000000"/>
                <w:lang w:eastAsia="en-GB"/>
                <w14:ligatures w14:val="none"/>
              </w:rPr>
              <w:t>italics</w:t>
            </w:r>
            <w:r w:rsidR="000D2F94" w:rsidRPr="00F9232D">
              <w:rPr>
                <w:rFonts w:ascii="Times New Roman" w:eastAsia="Times New Roman" w:hAnsi="Times New Roman" w:cs="Times New Roman"/>
                <w:color w:val="000000"/>
                <w:lang w:eastAsia="en-GB"/>
                <w14:ligatures w14:val="none"/>
              </w:rPr>
              <w:t xml:space="preserve"> xs represent the between category comparisons.</w:t>
            </w:r>
            <w:r w:rsidR="00A76503" w:rsidRPr="00F9232D">
              <w:rPr>
                <w:rFonts w:ascii="Times New Roman" w:eastAsia="Times New Roman" w:hAnsi="Times New Roman" w:cs="Times New Roman"/>
                <w:color w:val="000000"/>
                <w:lang w:eastAsia="en-GB"/>
                <w14:ligatures w14:val="none"/>
              </w:rPr>
              <w:t xml:space="preserve"> The comparison Left H and Right G was not tested due to a programming mistake.</w:t>
            </w:r>
          </w:p>
        </w:tc>
      </w:tr>
    </w:tbl>
    <w:p w14:paraId="193FB5F7" w14:textId="77777777" w:rsidR="000F1F5E" w:rsidRPr="00F9232D" w:rsidRDefault="000F1F5E" w:rsidP="000F1F5E">
      <w:pPr>
        <w:rPr>
          <w:rFonts w:ascii="Times New Roman" w:hAnsi="Times New Roman" w:cs="Times New Roman"/>
        </w:rPr>
      </w:pPr>
    </w:p>
    <w:p w14:paraId="3FEC7192" w14:textId="6B61811F" w:rsidR="003678CE" w:rsidRPr="00F9232D" w:rsidRDefault="00D35102" w:rsidP="003678CE">
      <w:pPr>
        <w:pStyle w:val="Heading3"/>
        <w:rPr>
          <w:rFonts w:ascii="Times New Roman" w:hAnsi="Times New Roman" w:cs="Times New Roman"/>
        </w:rPr>
      </w:pPr>
      <w:r w:rsidRPr="00F9232D">
        <w:rPr>
          <w:rFonts w:ascii="Times New Roman" w:hAnsi="Times New Roman" w:cs="Times New Roman"/>
        </w:rPr>
        <w:t xml:space="preserve">Statistical </w:t>
      </w:r>
      <w:r w:rsidR="009C0A2E" w:rsidRPr="00F9232D">
        <w:rPr>
          <w:rFonts w:ascii="Times New Roman" w:hAnsi="Times New Roman" w:cs="Times New Roman"/>
        </w:rPr>
        <w:t>Analysis</w:t>
      </w:r>
      <w:r w:rsidR="003678CE" w:rsidRPr="00F9232D">
        <w:rPr>
          <w:rFonts w:ascii="Times New Roman" w:hAnsi="Times New Roman" w:cs="Times New Roman"/>
        </w:rPr>
        <w:t xml:space="preserve"> </w:t>
      </w:r>
    </w:p>
    <w:p w14:paraId="665195E9" w14:textId="65D4EA58" w:rsidR="00E0728A" w:rsidRPr="00F9232D" w:rsidRDefault="000E0B28" w:rsidP="00540583">
      <w:pPr>
        <w:ind w:firstLine="720"/>
        <w:rPr>
          <w:rFonts w:ascii="Times New Roman" w:hAnsi="Times New Roman" w:cs="Times New Roman"/>
        </w:rPr>
      </w:pPr>
      <w:r w:rsidRPr="00F9232D">
        <w:rPr>
          <w:rFonts w:ascii="Times New Roman" w:hAnsi="Times New Roman" w:cs="Times New Roman"/>
        </w:rPr>
        <w:t>The intuition behind the analysis is that the perceived similarity between exemplars within one category</w:t>
      </w:r>
      <w:r w:rsidR="00E0728A" w:rsidRPr="00F9232D">
        <w:rPr>
          <w:rFonts w:ascii="Times New Roman" w:hAnsi="Times New Roman" w:cs="Times New Roman"/>
        </w:rPr>
        <w:t xml:space="preserve"> (e.g.</w:t>
      </w:r>
      <w:r w:rsidR="00E0728A" w:rsidRPr="00F9232D">
        <w:rPr>
          <w:rFonts w:ascii="Times New Roman" w:hAnsi="Times New Roman" w:cs="Times New Roman"/>
          <w:i/>
          <w:iCs/>
        </w:rPr>
        <w:t>,</w:t>
      </w:r>
      <w:r w:rsidR="00E0728A" w:rsidRPr="00F9232D">
        <w:rPr>
          <w:rFonts w:ascii="Times New Roman" w:hAnsi="Times New Roman" w:cs="Times New Roman"/>
        </w:rPr>
        <w:t xml:space="preserve"> </w:t>
      </w:r>
      <w:r w:rsidR="00E0728A" w:rsidRPr="00F9232D">
        <w:rPr>
          <w:rFonts w:ascii="Times New Roman" w:eastAsia="Times New Roman" w:hAnsi="Times New Roman" w:cs="Times New Roman"/>
          <w:color w:val="000000"/>
          <w:lang w:eastAsia="en-GB"/>
          <w14:ligatures w14:val="none"/>
        </w:rPr>
        <w:t>S←</w:t>
      </w:r>
      <w:r w:rsidR="00E0728A" w:rsidRPr="00F9232D">
        <w:rPr>
          <w:rFonts w:ascii="Times New Roman" w:hAnsi="Times New Roman" w:cs="Times New Roman"/>
        </w:rPr>
        <w:t>)</w:t>
      </w:r>
      <w:r w:rsidRPr="00F9232D">
        <w:rPr>
          <w:rFonts w:ascii="Times New Roman" w:hAnsi="Times New Roman" w:cs="Times New Roman"/>
        </w:rPr>
        <w:t xml:space="preserve"> should not differ from the perceived similarity within the other category</w:t>
      </w:r>
      <w:r w:rsidR="00E0728A" w:rsidRPr="00F9232D">
        <w:rPr>
          <w:rFonts w:ascii="Times New Roman" w:hAnsi="Times New Roman" w:cs="Times New Roman"/>
        </w:rPr>
        <w:t xml:space="preserve"> (e.g., </w:t>
      </w:r>
      <w:r w:rsidR="00E0728A" w:rsidRPr="00F9232D">
        <w:rPr>
          <w:rFonts w:ascii="Times New Roman" w:eastAsia="Times New Roman" w:hAnsi="Times New Roman" w:cs="Times New Roman"/>
          <w:color w:val="000000"/>
          <w:lang w:eastAsia="en-GB"/>
          <w14:ligatures w14:val="none"/>
        </w:rPr>
        <w:t>→N)</w:t>
      </w:r>
      <w:r w:rsidRPr="00F9232D">
        <w:rPr>
          <w:rFonts w:ascii="Times New Roman" w:hAnsi="Times New Roman" w:cs="Times New Roman"/>
        </w:rPr>
        <w:t>. Similarly, perceived similarity within categor</w:t>
      </w:r>
      <w:r w:rsidR="007512F7" w:rsidRPr="00F9232D">
        <w:rPr>
          <w:rFonts w:ascii="Times New Roman" w:hAnsi="Times New Roman" w:cs="Times New Roman"/>
        </w:rPr>
        <w:t>ies</w:t>
      </w:r>
      <w:r w:rsidRPr="00F9232D">
        <w:rPr>
          <w:rFonts w:ascii="Times New Roman" w:hAnsi="Times New Roman" w:cs="Times New Roman"/>
        </w:rPr>
        <w:t xml:space="preserve"> should not differ from the perceived similarity between categories. </w:t>
      </w:r>
      <w:r w:rsidR="007512F7" w:rsidRPr="00F9232D">
        <w:rPr>
          <w:rFonts w:ascii="Times New Roman" w:hAnsi="Times New Roman" w:cs="Times New Roman"/>
        </w:rPr>
        <w:t xml:space="preserve">The perceived similarity </w:t>
      </w:r>
      <w:r w:rsidR="00B275FF" w:rsidRPr="00F9232D">
        <w:rPr>
          <w:rFonts w:ascii="Times New Roman" w:hAnsi="Times New Roman" w:cs="Times New Roman"/>
        </w:rPr>
        <w:t xml:space="preserve">was obtained by the distance </w:t>
      </w:r>
      <w:r w:rsidR="005F4BEF" w:rsidRPr="00F9232D">
        <w:rPr>
          <w:rFonts w:ascii="Times New Roman" w:hAnsi="Times New Roman" w:cs="Times New Roman"/>
        </w:rPr>
        <w:t xml:space="preserve">between each pair of exemplars in </w:t>
      </w:r>
      <w:r w:rsidRPr="00F9232D">
        <w:rPr>
          <w:rFonts w:ascii="Times New Roman" w:hAnsi="Times New Roman" w:cs="Times New Roman"/>
        </w:rPr>
        <w:t xml:space="preserve">in a </w:t>
      </w:r>
      <w:r w:rsidR="006638FA" w:rsidRPr="00F9232D">
        <w:rPr>
          <w:rFonts w:ascii="Times New Roman" w:hAnsi="Times New Roman" w:cs="Times New Roman"/>
        </w:rPr>
        <w:t>“</w:t>
      </w:r>
      <w:r w:rsidRPr="00F9232D">
        <w:rPr>
          <w:rFonts w:ascii="Times New Roman" w:hAnsi="Times New Roman" w:cs="Times New Roman"/>
        </w:rPr>
        <w:t>psychological</w:t>
      </w:r>
      <w:r w:rsidR="006638FA" w:rsidRPr="00F9232D">
        <w:rPr>
          <w:rFonts w:ascii="Times New Roman" w:hAnsi="Times New Roman" w:cs="Times New Roman"/>
        </w:rPr>
        <w:t>” s</w:t>
      </w:r>
      <w:r w:rsidRPr="00F9232D">
        <w:rPr>
          <w:rFonts w:ascii="Times New Roman" w:hAnsi="Times New Roman" w:cs="Times New Roman"/>
        </w:rPr>
        <w:t>pace</w:t>
      </w:r>
      <w:r w:rsidR="005F4BEF" w:rsidRPr="00F9232D">
        <w:rPr>
          <w:rFonts w:ascii="Times New Roman" w:hAnsi="Times New Roman" w:cs="Times New Roman"/>
        </w:rPr>
        <w:t xml:space="preserve"> (</w:t>
      </w:r>
      <w:r w:rsidRPr="00F9232D">
        <w:rPr>
          <w:rFonts w:ascii="Times New Roman" w:hAnsi="Times New Roman" w:cs="Times New Roman"/>
        </w:rPr>
        <w:t>describe</w:t>
      </w:r>
      <w:r w:rsidR="002A6908" w:rsidRPr="00F9232D">
        <w:rPr>
          <w:rFonts w:ascii="Times New Roman" w:hAnsi="Times New Roman" w:cs="Times New Roman"/>
        </w:rPr>
        <w:t>d</w:t>
      </w:r>
      <w:r w:rsidRPr="00F9232D">
        <w:rPr>
          <w:rFonts w:ascii="Times New Roman" w:hAnsi="Times New Roman" w:cs="Times New Roman"/>
        </w:rPr>
        <w:t xml:space="preserve"> below</w:t>
      </w:r>
      <w:r w:rsidR="005F4BEF" w:rsidRPr="00F9232D">
        <w:rPr>
          <w:rFonts w:ascii="Times New Roman" w:hAnsi="Times New Roman" w:cs="Times New Roman"/>
        </w:rPr>
        <w:t>)</w:t>
      </w:r>
      <w:r w:rsidRPr="00F9232D">
        <w:rPr>
          <w:rFonts w:ascii="Times New Roman" w:hAnsi="Times New Roman" w:cs="Times New Roman"/>
        </w:rPr>
        <w:t>.</w:t>
      </w:r>
      <w:r w:rsidR="00E0728A" w:rsidRPr="00F9232D">
        <w:rPr>
          <w:rFonts w:ascii="Times New Roman" w:eastAsia="Times New Roman" w:hAnsi="Times New Roman" w:cs="Times New Roman"/>
          <w:color w:val="000000"/>
          <w:lang w:eastAsia="en-GB"/>
          <w14:ligatures w14:val="none"/>
        </w:rPr>
        <w:t xml:space="preserve"> </w:t>
      </w:r>
    </w:p>
    <w:p w14:paraId="4EC9EF4D" w14:textId="3A834A6C" w:rsidR="003464D0" w:rsidRPr="00F9232D" w:rsidRDefault="003464D0" w:rsidP="0055205B">
      <w:pPr>
        <w:ind w:firstLine="720"/>
        <w:rPr>
          <w:rFonts w:ascii="Times New Roman" w:hAnsi="Times New Roman" w:cs="Times New Roman"/>
        </w:rPr>
      </w:pPr>
      <w:r w:rsidRPr="00F9232D">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F9232D">
        <w:rPr>
          <w:rFonts w:ascii="Times New Roman" w:hAnsi="Times New Roman" w:cs="Times New Roman"/>
        </w:rPr>
        <w:t>MDS</w:t>
      </w:r>
      <w:r w:rsidRPr="00F9232D">
        <w:rPr>
          <w:rFonts w:ascii="Times New Roman" w:hAnsi="Times New Roman" w:cs="Times New Roman"/>
        </w:rPr>
        <w:t xml:space="preserve"> with 2 dimensions</w:t>
      </w:r>
      <w:r w:rsidR="003429F8" w:rsidRPr="00F9232D">
        <w:rPr>
          <w:rFonts w:ascii="Times New Roman" w:hAnsi="Times New Roman" w:cs="Times New Roman"/>
        </w:rPr>
        <w:t xml:space="preserve"> (</w:t>
      </w:r>
      <w:r w:rsidR="007C78FA" w:rsidRPr="00F9232D">
        <w:rPr>
          <w:rFonts w:ascii="Times New Roman" w:hAnsi="Times New Roman" w:cs="Times New Roman"/>
        </w:rPr>
        <w:t xml:space="preserve">i.e., </w:t>
      </w:r>
      <w:r w:rsidR="003429F8" w:rsidRPr="00F9232D">
        <w:rPr>
          <w:rFonts w:ascii="Times New Roman" w:hAnsi="Times New Roman" w:cs="Times New Roman"/>
          <w:i/>
          <w:iCs/>
        </w:rPr>
        <w:t>k</w:t>
      </w:r>
      <w:r w:rsidR="007C78FA" w:rsidRPr="00F9232D">
        <w:rPr>
          <w:rFonts w:ascii="Times New Roman" w:hAnsi="Times New Roman" w:cs="Times New Roman"/>
          <w:i/>
          <w:iCs/>
        </w:rPr>
        <w:t>=2</w:t>
      </w:r>
      <w:r w:rsidR="003429F8" w:rsidRPr="00F9232D">
        <w:rPr>
          <w:rFonts w:ascii="Times New Roman" w:hAnsi="Times New Roman" w:cs="Times New Roman"/>
        </w:rPr>
        <w:t>)</w:t>
      </w:r>
      <w:r w:rsidR="00E77FCA" w:rsidRPr="00F9232D">
        <w:rPr>
          <w:rFonts w:ascii="Times New Roman" w:hAnsi="Times New Roman" w:cs="Times New Roman"/>
        </w:rPr>
        <w:t xml:space="preserve">. We chose two dimensions </w:t>
      </w:r>
      <w:r w:rsidR="005C0C8A" w:rsidRPr="00F9232D">
        <w:rPr>
          <w:rFonts w:ascii="Times New Roman" w:hAnsi="Times New Roman" w:cs="Times New Roman"/>
        </w:rPr>
        <w:t>because prior</w:t>
      </w:r>
      <w:r w:rsidR="00E77FCA" w:rsidRPr="00F9232D">
        <w:rPr>
          <w:rFonts w:ascii="Times New Roman" w:hAnsi="Times New Roman" w:cs="Times New Roman"/>
        </w:rPr>
        <w:t xml:space="preserve"> research </w:t>
      </w:r>
      <w:r w:rsidR="005C0C8A" w:rsidRPr="00F9232D">
        <w:rPr>
          <w:rFonts w:ascii="Times New Roman" w:hAnsi="Times New Roman" w:cs="Times New Roman"/>
        </w:rPr>
        <w:t>suggests that</w:t>
      </w:r>
      <w:r w:rsidR="00E77FCA" w:rsidRPr="00F9232D">
        <w:rPr>
          <w:rFonts w:ascii="Times New Roman" w:hAnsi="Times New Roman" w:cs="Times New Roman"/>
        </w:rPr>
        <w:t xml:space="preserve"> visual perception</w:t>
      </w:r>
      <w:r w:rsidR="005C0C8A" w:rsidRPr="00F9232D">
        <w:rPr>
          <w:rFonts w:ascii="Times New Roman" w:hAnsi="Times New Roman" w:cs="Times New Roman"/>
        </w:rPr>
        <w:t xml:space="preserve"> can be meaningfully reduced to this number of dimensions</w:t>
      </w:r>
      <w:r w:rsidR="00E77FCA"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EndPr/>
        <w:sdtContent>
          <w:r w:rsidR="007D389C" w:rsidRPr="00F9232D">
            <w:rPr>
              <w:rFonts w:ascii="Times New Roman" w:eastAsia="Times New Roman" w:hAnsi="Times New Roman" w:cs="Times New Roman"/>
              <w:color w:val="000000"/>
            </w:rPr>
            <w:t>(Bracci &amp; De Beeck, 2023)</w:t>
          </w:r>
        </w:sdtContent>
      </w:sdt>
      <w:r w:rsidRPr="00F9232D">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F9232D">
        <w:rPr>
          <w:rFonts w:ascii="Times New Roman" w:hAnsi="Times New Roman" w:cs="Times New Roman"/>
        </w:rPr>
        <w:t>psychological</w:t>
      </w:r>
      <w:r w:rsidRPr="00F9232D">
        <w:rPr>
          <w:rFonts w:ascii="Times New Roman" w:hAnsi="Times New Roman" w:cs="Times New Roman"/>
        </w:rPr>
        <w:t xml:space="preserve"> space. For each participant</w:t>
      </w:r>
      <w:r w:rsidR="00497484" w:rsidRPr="00F9232D">
        <w:rPr>
          <w:rFonts w:ascii="Times New Roman" w:hAnsi="Times New Roman" w:cs="Times New Roman"/>
        </w:rPr>
        <w:t xml:space="preserve"> in each task</w:t>
      </w:r>
      <w:r w:rsidRPr="00F9232D">
        <w:rPr>
          <w:rFonts w:ascii="Times New Roman" w:hAnsi="Times New Roman" w:cs="Times New Roman"/>
        </w:rPr>
        <w:t>, this yielded 28 distances, resulting from the combination of 2 elements in a set of 8</w:t>
      </w:r>
      <w:r w:rsidR="003033D3" w:rsidRPr="00F9232D">
        <w:rPr>
          <w:rFonts w:ascii="Times New Roman" w:hAnsi="Times New Roman" w:cs="Times New Roman"/>
        </w:rPr>
        <w:t>, per task</w:t>
      </w:r>
      <w:r w:rsidRPr="00F9232D">
        <w:rPr>
          <w:rFonts w:ascii="Times New Roman" w:hAnsi="Times New Roman" w:cs="Times New Roman"/>
        </w:rPr>
        <w:t>.</w:t>
      </w:r>
      <w:r w:rsidR="003429F8" w:rsidRPr="00F9232D">
        <w:rPr>
          <w:rFonts w:ascii="Times New Roman" w:hAnsi="Times New Roman" w:cs="Times New Roman"/>
        </w:rPr>
        <w:t xml:space="preserve"> </w:t>
      </w:r>
      <w:r w:rsidR="003429F8" w:rsidRPr="00F9232D">
        <w:rPr>
          <w:rFonts w:ascii="Times New Roman" w:hAnsi="Times New Roman" w:cs="Times New Roman"/>
          <w:color w:val="000000"/>
        </w:rPr>
        <w:t>We conducted a sensitivity analysis with three dimensions (</w:t>
      </w:r>
      <w:r w:rsidR="003429F8" w:rsidRPr="00F9232D">
        <w:rPr>
          <w:rFonts w:ascii="Times New Roman" w:hAnsi="Times New Roman" w:cs="Times New Roman"/>
        </w:rPr>
        <w:t>MDS</w:t>
      </w:r>
      <w:r w:rsidR="003429F8" w:rsidRPr="00F9232D">
        <w:rPr>
          <w:rFonts w:ascii="Times New Roman" w:hAnsi="Times New Roman" w:cs="Times New Roman"/>
          <w:color w:val="000000"/>
        </w:rPr>
        <w:t xml:space="preserve"> with </w:t>
      </w:r>
      <w:r w:rsidR="003429F8" w:rsidRPr="00F9232D">
        <w:rPr>
          <w:rFonts w:ascii="Times New Roman" w:hAnsi="Times New Roman" w:cs="Times New Roman"/>
          <w:i/>
          <w:iCs/>
          <w:color w:val="000000"/>
        </w:rPr>
        <w:t>k</w:t>
      </w:r>
      <w:r w:rsidR="003429F8" w:rsidRPr="00F9232D">
        <w:rPr>
          <w:rFonts w:ascii="Times New Roman" w:hAnsi="Times New Roman" w:cs="Times New Roman"/>
          <w:color w:val="000000"/>
        </w:rPr>
        <w:t xml:space="preserve">=3) and </w:t>
      </w:r>
      <w:r w:rsidR="005C0C8A" w:rsidRPr="00F9232D">
        <w:rPr>
          <w:rFonts w:ascii="Times New Roman" w:hAnsi="Times New Roman" w:cs="Times New Roman"/>
          <w:color w:val="000000"/>
        </w:rPr>
        <w:t xml:space="preserve">the </w:t>
      </w:r>
      <w:r w:rsidR="003429F8" w:rsidRPr="00F9232D">
        <w:rPr>
          <w:rFonts w:ascii="Times New Roman" w:hAnsi="Times New Roman" w:cs="Times New Roman"/>
          <w:color w:val="000000"/>
        </w:rPr>
        <w:t xml:space="preserve">results </w:t>
      </w:r>
      <w:r w:rsidR="005C0C8A" w:rsidRPr="00F9232D">
        <w:rPr>
          <w:rFonts w:ascii="Times New Roman" w:hAnsi="Times New Roman" w:cs="Times New Roman"/>
          <w:color w:val="000000"/>
        </w:rPr>
        <w:t>we</w:t>
      </w:r>
      <w:r w:rsidR="003429F8" w:rsidRPr="00F9232D">
        <w:rPr>
          <w:rFonts w:ascii="Times New Roman" w:hAnsi="Times New Roman" w:cs="Times New Roman"/>
          <w:color w:val="000000"/>
        </w:rPr>
        <w:t xml:space="preserve">re </w:t>
      </w:r>
      <w:r w:rsidR="005C0C8A" w:rsidRPr="00F9232D">
        <w:rPr>
          <w:rFonts w:ascii="Times New Roman" w:hAnsi="Times New Roman" w:cs="Times New Roman"/>
          <w:color w:val="000000"/>
        </w:rPr>
        <w:t>comparable</w:t>
      </w:r>
      <w:r w:rsidR="003429F8" w:rsidRPr="00F9232D">
        <w:rPr>
          <w:rFonts w:ascii="Times New Roman" w:hAnsi="Times New Roman" w:cs="Times New Roman"/>
          <w:color w:val="000000"/>
        </w:rPr>
        <w:t xml:space="preserve"> (see </w:t>
      </w:r>
      <w:r w:rsidR="003429F8" w:rsidRPr="00F9232D">
        <w:rPr>
          <w:rFonts w:ascii="Times New Roman" w:hAnsi="Times New Roman" w:cs="Times New Roman"/>
          <w:b/>
          <w:bCs/>
          <w:color w:val="000000"/>
        </w:rPr>
        <w:t>Supplementary Information</w:t>
      </w:r>
      <w:r w:rsidR="003429F8" w:rsidRPr="00F9232D">
        <w:rPr>
          <w:rFonts w:ascii="Times New Roman" w:hAnsi="Times New Roman" w:cs="Times New Roman"/>
          <w:color w:val="000000"/>
        </w:rPr>
        <w:t>)</w:t>
      </w:r>
      <w:r w:rsidR="007C78FA" w:rsidRPr="00F9232D">
        <w:rPr>
          <w:rFonts w:ascii="Times New Roman" w:hAnsi="Times New Roman" w:cs="Times New Roman"/>
          <w:color w:val="000000"/>
        </w:rPr>
        <w:t>.</w:t>
      </w:r>
    </w:p>
    <w:p w14:paraId="36EC186F" w14:textId="311D295D" w:rsidR="004951B1" w:rsidRPr="00F9232D" w:rsidRDefault="00103A4D" w:rsidP="0055205B">
      <w:pPr>
        <w:ind w:firstLine="720"/>
        <w:rPr>
          <w:rFonts w:ascii="Times New Roman" w:hAnsi="Times New Roman" w:cs="Times New Roman"/>
        </w:rPr>
      </w:pPr>
      <w:r w:rsidRPr="00F9232D">
        <w:rPr>
          <w:rFonts w:ascii="Times New Roman" w:hAnsi="Times New Roman" w:cs="Times New Roman"/>
        </w:rPr>
        <w:t>For each set of exemplars, w</w:t>
      </w:r>
      <w:r w:rsidR="004951B1" w:rsidRPr="00F9232D">
        <w:rPr>
          <w:rFonts w:ascii="Times New Roman" w:hAnsi="Times New Roman" w:cs="Times New Roman"/>
        </w:rPr>
        <w:t xml:space="preserve">e conducted two relevant comparisons: (1) </w:t>
      </w:r>
      <w:r w:rsidR="00AC3EE1" w:rsidRPr="00F9232D">
        <w:rPr>
          <w:rFonts w:ascii="Times New Roman" w:hAnsi="Times New Roman" w:cs="Times New Roman"/>
        </w:rPr>
        <w:t xml:space="preserve">a mean </w:t>
      </w:r>
      <w:r w:rsidR="00937E04" w:rsidRPr="00F9232D">
        <w:rPr>
          <w:rFonts w:ascii="Times New Roman" w:hAnsi="Times New Roman" w:cs="Times New Roman"/>
        </w:rPr>
        <w:t xml:space="preserve">within-category distance </w:t>
      </w:r>
      <w:r w:rsidR="00AC3EE1" w:rsidRPr="00F9232D">
        <w:rPr>
          <w:rFonts w:ascii="Times New Roman" w:hAnsi="Times New Roman" w:cs="Times New Roman"/>
        </w:rPr>
        <w:t xml:space="preserve">measure was determined </w:t>
      </w:r>
      <w:r w:rsidR="00937E04" w:rsidRPr="00F9232D">
        <w:rPr>
          <w:rFonts w:ascii="Times New Roman" w:hAnsi="Times New Roman" w:cs="Times New Roman"/>
        </w:rPr>
        <w:t>for</w:t>
      </w:r>
      <w:r w:rsidR="00AC3EE1" w:rsidRPr="00F9232D">
        <w:rPr>
          <w:rFonts w:ascii="Times New Roman" w:hAnsi="Times New Roman" w:cs="Times New Roman"/>
        </w:rPr>
        <w:t xml:space="preserve"> each </w:t>
      </w:r>
      <w:r w:rsidR="00D11628" w:rsidRPr="00F9232D">
        <w:rPr>
          <w:rFonts w:ascii="Times New Roman" w:hAnsi="Times New Roman" w:cs="Times New Roman"/>
        </w:rPr>
        <w:t xml:space="preserve">participant for each </w:t>
      </w:r>
      <w:r w:rsidR="00AC3EE1" w:rsidRPr="00F9232D">
        <w:rPr>
          <w:rFonts w:ascii="Times New Roman" w:hAnsi="Times New Roman" w:cs="Times New Roman"/>
        </w:rPr>
        <w:t>of the two</w:t>
      </w:r>
      <w:r w:rsidR="00937E04" w:rsidRPr="00F9232D">
        <w:rPr>
          <w:rFonts w:ascii="Times New Roman" w:hAnsi="Times New Roman" w:cs="Times New Roman"/>
        </w:rPr>
        <w:t xml:space="preserve"> </w:t>
      </w:r>
      <w:r w:rsidR="004951B1" w:rsidRPr="00F9232D">
        <w:rPr>
          <w:rFonts w:ascii="Times New Roman" w:hAnsi="Times New Roman" w:cs="Times New Roman"/>
        </w:rPr>
        <w:t>categories</w:t>
      </w:r>
      <w:r w:rsidR="00BF7BDB" w:rsidRPr="00F9232D">
        <w:rPr>
          <w:rFonts w:ascii="Times New Roman" w:hAnsi="Times New Roman" w:cs="Times New Roman"/>
        </w:rPr>
        <w:t xml:space="preserve">; </w:t>
      </w:r>
      <w:r w:rsidR="004951B1" w:rsidRPr="00F9232D">
        <w:rPr>
          <w:rFonts w:ascii="Times New Roman" w:hAnsi="Times New Roman" w:cs="Times New Roman"/>
        </w:rPr>
        <w:t>comparing exemplars A to D versus E to H</w:t>
      </w:r>
      <w:r w:rsidR="00BF7BDB" w:rsidRPr="00F9232D">
        <w:rPr>
          <w:rFonts w:ascii="Times New Roman" w:hAnsi="Times New Roman" w:cs="Times New Roman"/>
        </w:rPr>
        <w:t xml:space="preserve"> and I</w:t>
      </w:r>
      <w:r w:rsidR="00004D7C" w:rsidRPr="00F9232D">
        <w:rPr>
          <w:rFonts w:ascii="Times New Roman" w:hAnsi="Times New Roman" w:cs="Times New Roman"/>
        </w:rPr>
        <w:t xml:space="preserve"> to L versus M to P</w:t>
      </w:r>
      <w:r w:rsidR="004951B1" w:rsidRPr="00F9232D">
        <w:rPr>
          <w:rFonts w:ascii="Times New Roman" w:hAnsi="Times New Roman" w:cs="Times New Roman"/>
        </w:rPr>
        <w:t xml:space="preserve">; and (2) </w:t>
      </w:r>
      <w:r w:rsidR="00D11628" w:rsidRPr="00F9232D">
        <w:rPr>
          <w:rFonts w:ascii="Times New Roman" w:hAnsi="Times New Roman" w:cs="Times New Roman"/>
        </w:rPr>
        <w:t xml:space="preserve">mean </w:t>
      </w:r>
      <w:r w:rsidR="004951B1" w:rsidRPr="00F9232D">
        <w:rPr>
          <w:rFonts w:ascii="Times New Roman" w:hAnsi="Times New Roman" w:cs="Times New Roman"/>
        </w:rPr>
        <w:t>between-category versus within-category distance</w:t>
      </w:r>
      <w:r w:rsidR="00D11628" w:rsidRPr="00F9232D">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F9232D">
        <w:rPr>
          <w:rFonts w:ascii="Times New Roman" w:hAnsi="Times New Roman" w:cs="Times New Roman"/>
        </w:rPr>
        <w:t xml:space="preserve">. As the distance distributions did not pass the </w:t>
      </w:r>
      <w:r w:rsidR="00052326" w:rsidRPr="00F9232D">
        <w:rPr>
          <w:rFonts w:ascii="Times New Roman" w:hAnsi="Times New Roman" w:cs="Times New Roman"/>
        </w:rPr>
        <w:t xml:space="preserve">Kolmogorov-Smirnov </w:t>
      </w:r>
      <w:r w:rsidR="004951B1" w:rsidRPr="00F9232D">
        <w:rPr>
          <w:rFonts w:ascii="Times New Roman" w:hAnsi="Times New Roman" w:cs="Times New Roman"/>
        </w:rPr>
        <w:t>test for normality, we used the Wilcoxon rank-sum test with continuity correction for the comparisons. The Type I error rate</w:t>
      </w:r>
      <w:r w:rsidR="00D027BD" w:rsidRPr="00F9232D">
        <w:rPr>
          <w:rFonts w:ascii="Times New Roman" w:hAnsi="Times New Roman" w:cs="Times New Roman"/>
        </w:rPr>
        <w:t xml:space="preserve">, </w:t>
      </w:r>
      <w:r w:rsidR="00D010B9" w:rsidRPr="00F9232D">
        <w:rPr>
          <w:rFonts w:ascii="Times New Roman" w:hAnsi="Times New Roman" w:cs="Times New Roman"/>
        </w:rPr>
        <w:t>α (alpha</w:t>
      </w:r>
      <w:r w:rsidR="00D027BD" w:rsidRPr="00F9232D">
        <w:rPr>
          <w:rFonts w:ascii="Times New Roman" w:hAnsi="Times New Roman" w:cs="Times New Roman"/>
        </w:rPr>
        <w:t>),</w:t>
      </w:r>
      <w:r w:rsidR="004951B1" w:rsidRPr="00F9232D">
        <w:rPr>
          <w:rFonts w:ascii="Times New Roman" w:hAnsi="Times New Roman" w:cs="Times New Roman"/>
        </w:rPr>
        <w:t xml:space="preserve"> was set to .05.</w:t>
      </w:r>
    </w:p>
    <w:p w14:paraId="64810ED3" w14:textId="2363624A" w:rsidR="00E22836" w:rsidRPr="00F9232D" w:rsidRDefault="00E22836" w:rsidP="00E22836">
      <w:pPr>
        <w:pStyle w:val="Heading2"/>
        <w:rPr>
          <w:rFonts w:ascii="Times New Roman" w:hAnsi="Times New Roman" w:cs="Times New Roman"/>
        </w:rPr>
      </w:pPr>
      <w:r w:rsidRPr="00F9232D">
        <w:rPr>
          <w:rFonts w:ascii="Times New Roman" w:hAnsi="Times New Roman" w:cs="Times New Roman"/>
        </w:rPr>
        <w:t>Results</w:t>
      </w:r>
      <w:r w:rsidR="00196D27" w:rsidRPr="00F9232D">
        <w:rPr>
          <w:rFonts w:ascii="Times New Roman" w:hAnsi="Times New Roman" w:cs="Times New Roman"/>
        </w:rPr>
        <w:t xml:space="preserve"> &amp; Discussion</w:t>
      </w:r>
    </w:p>
    <w:p w14:paraId="353ADD8D" w14:textId="1CBC5E08" w:rsidR="00C01FC4" w:rsidRPr="00F9232D" w:rsidRDefault="00103F94" w:rsidP="00D911AF">
      <w:pPr>
        <w:rPr>
          <w:rFonts w:ascii="Times New Roman" w:eastAsiaTheme="minorEastAsia" w:hAnsi="Times New Roman" w:cs="Times New Roman"/>
        </w:rPr>
      </w:pPr>
      <w:r w:rsidRPr="00F9232D">
        <w:rPr>
          <w:rFonts w:ascii="Times New Roman" w:hAnsi="Times New Roman" w:cs="Times New Roman"/>
        </w:rPr>
        <w:tab/>
        <w:t xml:space="preserve">The </w:t>
      </w:r>
      <w:r w:rsidR="001E3752" w:rsidRPr="00F9232D">
        <w:rPr>
          <w:rFonts w:ascii="Times New Roman" w:hAnsi="Times New Roman" w:cs="Times New Roman"/>
        </w:rPr>
        <w:t>comparison</w:t>
      </w:r>
      <w:r w:rsidR="008324D9" w:rsidRPr="00F9232D">
        <w:rPr>
          <w:rFonts w:ascii="Times New Roman" w:hAnsi="Times New Roman" w:cs="Times New Roman"/>
        </w:rPr>
        <w:t>s</w:t>
      </w:r>
      <w:r w:rsidR="001E3752" w:rsidRPr="00F9232D">
        <w:rPr>
          <w:rFonts w:ascii="Times New Roman" w:hAnsi="Times New Roman" w:cs="Times New Roman"/>
        </w:rPr>
        <w:t xml:space="preserve"> of </w:t>
      </w:r>
      <w:r w:rsidRPr="00F9232D">
        <w:rPr>
          <w:rFonts w:ascii="Times New Roman" w:hAnsi="Times New Roman" w:cs="Times New Roman"/>
        </w:rPr>
        <w:t xml:space="preserve">distances </w:t>
      </w:r>
      <w:r w:rsidR="001A24B3" w:rsidRPr="00F9232D">
        <w:rPr>
          <w:rFonts w:ascii="Times New Roman" w:hAnsi="Times New Roman" w:cs="Times New Roman"/>
        </w:rPr>
        <w:t xml:space="preserve">are </w:t>
      </w:r>
      <w:r w:rsidRPr="00F9232D">
        <w:rPr>
          <w:rFonts w:ascii="Times New Roman" w:hAnsi="Times New Roman" w:cs="Times New Roman"/>
        </w:rPr>
        <w:t xml:space="preserve">shown in </w:t>
      </w:r>
      <w:r w:rsidRPr="00F9232D">
        <w:rPr>
          <w:rFonts w:ascii="Times New Roman" w:hAnsi="Times New Roman" w:cs="Times New Roman"/>
          <w:b/>
          <w:bCs/>
        </w:rPr>
        <w:t xml:space="preserve">Figure </w:t>
      </w:r>
      <w:r w:rsidR="00B047E4" w:rsidRPr="00F9232D">
        <w:rPr>
          <w:rFonts w:ascii="Times New Roman" w:hAnsi="Times New Roman" w:cs="Times New Roman"/>
          <w:b/>
          <w:bCs/>
        </w:rPr>
        <w:t>3</w:t>
      </w:r>
      <w:r w:rsidR="0055205B" w:rsidRPr="00F9232D">
        <w:rPr>
          <w:rFonts w:ascii="Times New Roman" w:hAnsi="Times New Roman" w:cs="Times New Roman"/>
        </w:rPr>
        <w:t xml:space="preserve">. </w:t>
      </w:r>
      <w:r w:rsidR="0010450E" w:rsidRPr="00F9232D">
        <w:rPr>
          <w:rFonts w:ascii="Times New Roman" w:hAnsi="Times New Roman" w:cs="Times New Roman"/>
        </w:rPr>
        <w:t>We first tested whether</w:t>
      </w:r>
      <w:r w:rsidR="00EA6467" w:rsidRPr="00F9232D">
        <w:rPr>
          <w:rFonts w:ascii="Times New Roman" w:hAnsi="Times New Roman" w:cs="Times New Roman"/>
        </w:rPr>
        <w:t xml:space="preserve"> </w:t>
      </w:r>
      <w:r w:rsidR="009A1D90" w:rsidRPr="00F9232D">
        <w:rPr>
          <w:rFonts w:ascii="Times New Roman" w:hAnsi="Times New Roman" w:cs="Times New Roman"/>
        </w:rPr>
        <w:t>there</w:t>
      </w:r>
      <w:r w:rsidR="009E3FC7" w:rsidRPr="00F9232D">
        <w:rPr>
          <w:rFonts w:ascii="Times New Roman" w:hAnsi="Times New Roman" w:cs="Times New Roman"/>
        </w:rPr>
        <w:t xml:space="preserve"> was </w:t>
      </w:r>
      <w:r w:rsidR="009A1D90" w:rsidRPr="00F9232D">
        <w:rPr>
          <w:rFonts w:ascii="Times New Roman" w:hAnsi="Times New Roman" w:cs="Times New Roman"/>
        </w:rPr>
        <w:t>a difference within each category</w:t>
      </w:r>
      <w:r w:rsidR="00F37CCE" w:rsidRPr="00F9232D">
        <w:rPr>
          <w:rFonts w:ascii="Times New Roman" w:hAnsi="Times New Roman" w:cs="Times New Roman"/>
        </w:rPr>
        <w:t xml:space="preserve"> (</w:t>
      </w:r>
      <w:r w:rsidR="00F37CCE" w:rsidRPr="00F9232D">
        <w:rPr>
          <w:rFonts w:ascii="Times New Roman" w:eastAsia="Times New Roman" w:hAnsi="Times New Roman" w:cs="Times New Roman"/>
          <w:color w:val="000000"/>
          <w:lang w:eastAsia="en-GB"/>
          <w14:ligatures w14:val="none"/>
        </w:rPr>
        <w:t>S← vs</w:t>
      </w:r>
      <w:r w:rsidR="009A1D90" w:rsidRPr="00F9232D">
        <w:rPr>
          <w:rFonts w:ascii="Times New Roman" w:hAnsi="Times New Roman" w:cs="Times New Roman"/>
        </w:rPr>
        <w:t xml:space="preserve"> </w:t>
      </w:r>
      <w:r w:rsidR="00F37CCE" w:rsidRPr="00F9232D">
        <w:rPr>
          <w:rFonts w:ascii="Times New Roman" w:eastAsia="Times New Roman" w:hAnsi="Times New Roman" w:cs="Times New Roman"/>
          <w:color w:val="000000"/>
          <w:lang w:eastAsia="en-GB"/>
          <w14:ligatures w14:val="none"/>
        </w:rPr>
        <w:t>→N</w:t>
      </w:r>
      <w:r w:rsidR="00F37CCE" w:rsidRPr="00F9232D">
        <w:rPr>
          <w:rFonts w:ascii="Times New Roman" w:hAnsi="Times New Roman" w:cs="Times New Roman"/>
        </w:rPr>
        <w:t xml:space="preserve">) </w:t>
      </w:r>
      <w:r w:rsidR="009A1D90" w:rsidRPr="00F9232D">
        <w:rPr>
          <w:rFonts w:ascii="Times New Roman" w:hAnsi="Times New Roman" w:cs="Times New Roman"/>
        </w:rPr>
        <w:t xml:space="preserve">for </w:t>
      </w:r>
      <w:r w:rsidR="009E3FC7" w:rsidRPr="00F9232D">
        <w:rPr>
          <w:rFonts w:ascii="Times New Roman" w:hAnsi="Times New Roman" w:cs="Times New Roman"/>
        </w:rPr>
        <w:t>the set</w:t>
      </w:r>
      <w:r w:rsidR="00995DFC" w:rsidRPr="00F9232D">
        <w:rPr>
          <w:rFonts w:ascii="Times New Roman" w:hAnsi="Times New Roman" w:cs="Times New Roman"/>
        </w:rPr>
        <w:t xml:space="preserve"> 1</w:t>
      </w:r>
      <w:r w:rsidR="009E3FC7" w:rsidRPr="00F9232D">
        <w:rPr>
          <w:rFonts w:ascii="Times New Roman" w:hAnsi="Times New Roman" w:cs="Times New Roman"/>
        </w:rPr>
        <w:t xml:space="preserve"> </w:t>
      </w:r>
      <w:r w:rsidR="00995DFC" w:rsidRPr="00F9232D">
        <w:rPr>
          <w:rFonts w:ascii="Times New Roman" w:hAnsi="Times New Roman" w:cs="Times New Roman"/>
        </w:rPr>
        <w:t>(</w:t>
      </w:r>
      <w:r w:rsidR="00D9127E" w:rsidRPr="00F9232D">
        <w:rPr>
          <w:rFonts w:ascii="Times New Roman" w:hAnsi="Times New Roman" w:cs="Times New Roman"/>
        </w:rPr>
        <w:t xml:space="preserve">exemplars </w:t>
      </w:r>
      <w:r w:rsidR="009E3FC7" w:rsidRPr="00F9232D">
        <w:rPr>
          <w:rFonts w:ascii="Times New Roman" w:hAnsi="Times New Roman" w:cs="Times New Roman"/>
        </w:rPr>
        <w:t>A to H</w:t>
      </w:r>
      <w:r w:rsidR="00995DFC" w:rsidRPr="00F9232D">
        <w:rPr>
          <w:rFonts w:ascii="Times New Roman" w:hAnsi="Times New Roman" w:cs="Times New Roman"/>
        </w:rPr>
        <w:t>)</w:t>
      </w:r>
      <w:r w:rsidR="009E3FC7" w:rsidRPr="00F9232D">
        <w:rPr>
          <w:rFonts w:ascii="Times New Roman" w:hAnsi="Times New Roman" w:cs="Times New Roman"/>
        </w:rPr>
        <w:t xml:space="preserve">. </w:t>
      </w:r>
      <w:r w:rsidR="005B25A9" w:rsidRPr="00F9232D">
        <w:rPr>
          <w:rFonts w:ascii="Times New Roman" w:hAnsi="Times New Roman" w:cs="Times New Roman"/>
        </w:rPr>
        <w:t xml:space="preserve">This comparison </w:t>
      </w:r>
      <w:r w:rsidR="00995DFC" w:rsidRPr="00F9232D">
        <w:rPr>
          <w:rFonts w:ascii="Times New Roman" w:hAnsi="Times New Roman" w:cs="Times New Roman"/>
        </w:rPr>
        <w:t xml:space="preserve">involved </w:t>
      </w:r>
      <w:r w:rsidR="001755C0" w:rsidRPr="00F9232D">
        <w:rPr>
          <w:rFonts w:ascii="Times New Roman" w:hAnsi="Times New Roman" w:cs="Times New Roman"/>
        </w:rPr>
        <w:t xml:space="preserve">only </w:t>
      </w:r>
      <w:r w:rsidR="005B25A9" w:rsidRPr="00F9232D">
        <w:rPr>
          <w:rFonts w:ascii="Times New Roman" w:hAnsi="Times New Roman" w:cs="Times New Roman"/>
        </w:rPr>
        <w:t xml:space="preserve">the </w:t>
      </w:r>
      <w:r w:rsidR="00FA0B6F" w:rsidRPr="00F9232D">
        <w:rPr>
          <w:rFonts w:ascii="Times New Roman" w:hAnsi="Times New Roman" w:cs="Times New Roman"/>
        </w:rPr>
        <w:t xml:space="preserve">distances </w:t>
      </w:r>
      <w:r w:rsidR="005B25A9" w:rsidRPr="00F9232D">
        <w:rPr>
          <w:rFonts w:ascii="Times New Roman" w:hAnsi="Times New Roman" w:cs="Times New Roman"/>
        </w:rPr>
        <w:t xml:space="preserve">within </w:t>
      </w:r>
      <w:r w:rsidR="00FA0B6F" w:rsidRPr="00F9232D">
        <w:rPr>
          <w:rFonts w:ascii="Times New Roman" w:hAnsi="Times New Roman" w:cs="Times New Roman"/>
        </w:rPr>
        <w:t xml:space="preserve">each </w:t>
      </w:r>
      <w:r w:rsidR="005B25A9" w:rsidRPr="00F9232D">
        <w:rPr>
          <w:rFonts w:ascii="Times New Roman" w:hAnsi="Times New Roman" w:cs="Times New Roman"/>
        </w:rPr>
        <w:t>categor</w:t>
      </w:r>
      <w:r w:rsidR="00FA0B6F" w:rsidRPr="00F9232D">
        <w:rPr>
          <w:rFonts w:ascii="Times New Roman" w:hAnsi="Times New Roman" w:cs="Times New Roman"/>
        </w:rPr>
        <w:t xml:space="preserve">y </w:t>
      </w:r>
      <w:r w:rsidR="004C6F34" w:rsidRPr="00F9232D">
        <w:rPr>
          <w:rFonts w:ascii="Times New Roman" w:hAnsi="Times New Roman" w:cs="Times New Roman"/>
        </w:rPr>
        <w:t xml:space="preserve">between </w:t>
      </w:r>
      <w:r w:rsidR="00463263" w:rsidRPr="00F9232D">
        <w:rPr>
          <w:rFonts w:ascii="Times New Roman" w:eastAsia="Times New Roman" w:hAnsi="Times New Roman" w:cs="Times New Roman"/>
          <w:color w:val="000000"/>
          <w:lang w:eastAsia="en-GB"/>
          <w14:ligatures w14:val="none"/>
        </w:rPr>
        <w:t>A</w:t>
      </w:r>
      <w:r w:rsidR="00D911AF" w:rsidRPr="00F9232D">
        <w:rPr>
          <w:rFonts w:ascii="Times New Roman" w:hAnsi="Times New Roman" w:cs="Times New Roman"/>
        </w:rPr>
        <w:t xml:space="preserve"> to </w:t>
      </w:r>
      <w:r w:rsidR="00463263" w:rsidRPr="00F9232D">
        <w:rPr>
          <w:rFonts w:ascii="Times New Roman" w:hAnsi="Times New Roman" w:cs="Times New Roman"/>
        </w:rPr>
        <w:t>D</w:t>
      </w:r>
      <w:r w:rsidR="00463263" w:rsidRPr="00F9232D">
        <w:rPr>
          <w:rFonts w:ascii="Times New Roman" w:eastAsia="Times New Roman" w:hAnsi="Times New Roman" w:cs="Times New Roman"/>
          <w:color w:val="000000"/>
          <w:lang w:eastAsia="en-GB"/>
          <w14:ligatures w14:val="none"/>
        </w:rPr>
        <w:t xml:space="preserve"> </w:t>
      </w:r>
      <w:r w:rsidR="005B25A9" w:rsidRPr="00F9232D">
        <w:rPr>
          <w:rFonts w:ascii="Times New Roman" w:hAnsi="Times New Roman" w:cs="Times New Roman"/>
        </w:rPr>
        <w:t>(</w:t>
      </w:r>
      <w:r w:rsidR="00995DFC" w:rsidRPr="00F9232D">
        <w:rPr>
          <w:rFonts w:ascii="Times New Roman" w:hAnsi="Times New Roman" w:cs="Times New Roman"/>
        </w:rPr>
        <w:t xml:space="preserve">A vs B, A vs C, </w:t>
      </w:r>
      <w:r w:rsidR="001E3752" w:rsidRPr="00F9232D">
        <w:rPr>
          <w:rFonts w:ascii="Times New Roman" w:hAnsi="Times New Roman" w:cs="Times New Roman"/>
        </w:rPr>
        <w:t>…, C vs D</w:t>
      </w:r>
      <w:r w:rsidR="00463263" w:rsidRPr="00F9232D">
        <w:rPr>
          <w:rFonts w:ascii="Times New Roman" w:hAnsi="Times New Roman" w:cs="Times New Roman"/>
        </w:rPr>
        <w:t xml:space="preserve">) against </w:t>
      </w:r>
      <w:r w:rsidR="00463263" w:rsidRPr="00F9232D">
        <w:rPr>
          <w:rFonts w:ascii="Times New Roman" w:eastAsia="Times New Roman" w:hAnsi="Times New Roman" w:cs="Times New Roman"/>
          <w:color w:val="000000"/>
          <w:lang w:eastAsia="en-GB"/>
          <w14:ligatures w14:val="none"/>
        </w:rPr>
        <w:lastRenderedPageBreak/>
        <w:t>E</w:t>
      </w:r>
      <w:r w:rsidR="00D911AF" w:rsidRPr="00F9232D">
        <w:rPr>
          <w:rFonts w:ascii="Times New Roman" w:eastAsia="Times New Roman" w:hAnsi="Times New Roman" w:cs="Times New Roman"/>
          <w:color w:val="000000"/>
          <w:lang w:eastAsia="en-GB"/>
          <w14:ligatures w14:val="none"/>
        </w:rPr>
        <w:t xml:space="preserve"> to </w:t>
      </w:r>
      <w:r w:rsidR="00463263" w:rsidRPr="00F9232D">
        <w:rPr>
          <w:rFonts w:ascii="Times New Roman" w:eastAsia="Times New Roman" w:hAnsi="Times New Roman" w:cs="Times New Roman"/>
          <w:color w:val="000000"/>
          <w:lang w:eastAsia="en-GB"/>
          <w14:ligatures w14:val="none"/>
        </w:rPr>
        <w:t xml:space="preserve">H </w:t>
      </w:r>
      <w:r w:rsidR="00463263" w:rsidRPr="00F9232D">
        <w:rPr>
          <w:rFonts w:ascii="Times New Roman" w:hAnsi="Times New Roman" w:cs="Times New Roman"/>
        </w:rPr>
        <w:t xml:space="preserve">(E vs </w:t>
      </w:r>
      <w:r w:rsidR="00D911AF" w:rsidRPr="00F9232D">
        <w:rPr>
          <w:rFonts w:ascii="Times New Roman" w:hAnsi="Times New Roman" w:cs="Times New Roman"/>
        </w:rPr>
        <w:t>F</w:t>
      </w:r>
      <w:r w:rsidR="00463263" w:rsidRPr="00F9232D">
        <w:rPr>
          <w:rFonts w:ascii="Times New Roman" w:hAnsi="Times New Roman" w:cs="Times New Roman"/>
        </w:rPr>
        <w:t xml:space="preserve">, </w:t>
      </w:r>
      <w:r w:rsidR="00D911AF" w:rsidRPr="00F9232D">
        <w:rPr>
          <w:rFonts w:ascii="Times New Roman" w:hAnsi="Times New Roman" w:cs="Times New Roman"/>
        </w:rPr>
        <w:t>E</w:t>
      </w:r>
      <w:r w:rsidR="00463263" w:rsidRPr="00F9232D">
        <w:rPr>
          <w:rFonts w:ascii="Times New Roman" w:hAnsi="Times New Roman" w:cs="Times New Roman"/>
        </w:rPr>
        <w:t xml:space="preserve"> vs </w:t>
      </w:r>
      <w:r w:rsidR="00D911AF" w:rsidRPr="00F9232D">
        <w:rPr>
          <w:rFonts w:ascii="Times New Roman" w:hAnsi="Times New Roman" w:cs="Times New Roman"/>
        </w:rPr>
        <w:t>G</w:t>
      </w:r>
      <w:r w:rsidR="00463263" w:rsidRPr="00F9232D">
        <w:rPr>
          <w:rFonts w:ascii="Times New Roman" w:hAnsi="Times New Roman" w:cs="Times New Roman"/>
        </w:rPr>
        <w:t xml:space="preserve">, …, </w:t>
      </w:r>
      <w:r w:rsidR="00D911AF" w:rsidRPr="00F9232D">
        <w:rPr>
          <w:rFonts w:ascii="Times New Roman" w:hAnsi="Times New Roman" w:cs="Times New Roman"/>
        </w:rPr>
        <w:t>G</w:t>
      </w:r>
      <w:r w:rsidR="00463263" w:rsidRPr="00F9232D">
        <w:rPr>
          <w:rFonts w:ascii="Times New Roman" w:hAnsi="Times New Roman" w:cs="Times New Roman"/>
        </w:rPr>
        <w:t xml:space="preserve"> vs </w:t>
      </w:r>
      <w:r w:rsidR="00D911AF" w:rsidRPr="00F9232D">
        <w:rPr>
          <w:rFonts w:ascii="Times New Roman" w:hAnsi="Times New Roman" w:cs="Times New Roman"/>
        </w:rPr>
        <w:t>H</w:t>
      </w:r>
      <w:r w:rsidR="00463263" w:rsidRPr="00F9232D">
        <w:rPr>
          <w:rFonts w:ascii="Times New Roman" w:hAnsi="Times New Roman" w:cs="Times New Roman"/>
        </w:rPr>
        <w:t>)</w:t>
      </w:r>
      <w:r w:rsidR="00D911AF" w:rsidRPr="00F9232D">
        <w:rPr>
          <w:rFonts w:ascii="Times New Roman" w:eastAsia="Times New Roman" w:hAnsi="Times New Roman" w:cs="Times New Roman"/>
          <w:color w:val="000000"/>
          <w:lang w:eastAsia="en-GB"/>
          <w14:ligatures w14:val="none"/>
        </w:rPr>
        <w:t>. W</w:t>
      </w:r>
      <w:r w:rsidR="0055205B" w:rsidRPr="00F9232D">
        <w:rPr>
          <w:rFonts w:ascii="Times New Roman" w:hAnsi="Times New Roman" w:cs="Times New Roman"/>
        </w:rPr>
        <w:t>e did not find any differences</w:t>
      </w:r>
      <w:r w:rsidR="002B493C" w:rsidRPr="00F9232D">
        <w:rPr>
          <w:rFonts w:ascii="Times New Roman" w:hAnsi="Times New Roman" w:cs="Times New Roman"/>
        </w:rPr>
        <w:t xml:space="preserve"> between </w:t>
      </w:r>
      <w:r w:rsidR="00F10C91" w:rsidRPr="00F9232D">
        <w:rPr>
          <w:rFonts w:ascii="Times New Roman" w:hAnsi="Times New Roman" w:cs="Times New Roman"/>
        </w:rPr>
        <w:t xml:space="preserve">the within distances in </w:t>
      </w:r>
      <w:r w:rsidR="00762E6E" w:rsidRPr="00F9232D">
        <w:rPr>
          <w:rFonts w:ascii="Times New Roman" w:eastAsia="Times New Roman" w:hAnsi="Times New Roman" w:cs="Times New Roman"/>
          <w:color w:val="000000"/>
          <w:lang w:eastAsia="en-GB"/>
          <w14:ligatures w14:val="none"/>
        </w:rPr>
        <w:t>A</w:t>
      </w:r>
      <w:r w:rsidR="00762E6E" w:rsidRPr="00F9232D">
        <w:rPr>
          <w:rFonts w:ascii="Times New Roman" w:hAnsi="Times New Roman" w:cs="Times New Roman"/>
        </w:rPr>
        <w:t xml:space="preserve"> to D and E to H</w:t>
      </w:r>
      <w:r w:rsidR="00C37192" w:rsidRPr="00F9232D">
        <w:rPr>
          <w:rFonts w:ascii="Times New Roman" w:hAnsi="Times New Roman" w:cs="Times New Roman"/>
        </w:rPr>
        <w:t xml:space="preserve">, </w:t>
      </w:r>
      <m:oMath>
        <m:r>
          <w:rPr>
            <w:rFonts w:ascii="Cambria Math" w:hAnsi="Cambria Math" w:cs="Times New Roman"/>
          </w:rPr>
          <m:t>W=4089, p=.178</m:t>
        </m:r>
      </m:oMath>
      <w:r w:rsidR="00E36D43" w:rsidRPr="00F9232D">
        <w:rPr>
          <w:rFonts w:ascii="Times New Roman" w:eastAsiaTheme="minorEastAsia" w:hAnsi="Times New Roman" w:cs="Times New Roman"/>
        </w:rPr>
        <w:t xml:space="preserve"> (</w:t>
      </w:r>
      <w:r w:rsidR="00E36D43"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36D43" w:rsidRPr="00F9232D">
        <w:rPr>
          <w:rFonts w:ascii="Times New Roman" w:eastAsiaTheme="minorEastAsia" w:hAnsi="Times New Roman" w:cs="Times New Roman"/>
          <w:b/>
          <w:bCs/>
        </w:rPr>
        <w:t>A</w:t>
      </w:r>
      <w:r w:rsidR="00E36D43" w:rsidRPr="00F9232D">
        <w:rPr>
          <w:rFonts w:ascii="Times New Roman" w:eastAsiaTheme="minorEastAsia" w:hAnsi="Times New Roman" w:cs="Times New Roman"/>
        </w:rPr>
        <w:t>)</w:t>
      </w:r>
      <w:r w:rsidR="00D911AF" w:rsidRPr="00F9232D">
        <w:rPr>
          <w:rFonts w:ascii="Times New Roman" w:eastAsiaTheme="minorEastAsia" w:hAnsi="Times New Roman" w:cs="Times New Roman"/>
        </w:rPr>
        <w:t>.</w:t>
      </w:r>
      <w:r w:rsidR="00762E6E" w:rsidRPr="00F9232D">
        <w:rPr>
          <w:rFonts w:ascii="Times New Roman" w:eastAsiaTheme="minorEastAsia" w:hAnsi="Times New Roman" w:cs="Times New Roman"/>
        </w:rPr>
        <w:t xml:space="preserve"> </w:t>
      </w:r>
      <w:r w:rsidR="004C6F34" w:rsidRPr="00F9232D">
        <w:rPr>
          <w:rFonts w:ascii="Times New Roman" w:eastAsiaTheme="minorEastAsia" w:hAnsi="Times New Roman" w:cs="Times New Roman"/>
        </w:rPr>
        <w:t>Then, w</w:t>
      </w:r>
      <w:r w:rsidR="00C86B5C" w:rsidRPr="00F9232D">
        <w:rPr>
          <w:rFonts w:ascii="Times New Roman" w:eastAsiaTheme="minorEastAsia" w:hAnsi="Times New Roman" w:cs="Times New Roman"/>
        </w:rPr>
        <w:t xml:space="preserve">e </w:t>
      </w:r>
      <w:r w:rsidR="00F10C91" w:rsidRPr="00F9232D">
        <w:rPr>
          <w:rFonts w:ascii="Times New Roman" w:eastAsiaTheme="minorEastAsia" w:hAnsi="Times New Roman" w:cs="Times New Roman"/>
        </w:rPr>
        <w:t xml:space="preserve">conducted the same test for the set 2, comparing the </w:t>
      </w:r>
      <w:r w:rsidR="00C86B5C" w:rsidRPr="00F9232D">
        <w:rPr>
          <w:rFonts w:ascii="Times New Roman" w:eastAsiaTheme="minorEastAsia" w:hAnsi="Times New Roman" w:cs="Times New Roman"/>
        </w:rPr>
        <w:t>two categories</w:t>
      </w:r>
      <w:r w:rsidR="00F10C91" w:rsidRPr="00F9232D">
        <w:rPr>
          <w:rFonts w:ascii="Times New Roman" w:eastAsiaTheme="minorEastAsia" w:hAnsi="Times New Roman" w:cs="Times New Roman"/>
        </w:rPr>
        <w:t xml:space="preserve">, </w:t>
      </w:r>
      <w:r w:rsidR="00C86B5C" w:rsidRPr="00F9232D">
        <w:rPr>
          <w:rFonts w:ascii="Times New Roman" w:eastAsia="Times New Roman" w:hAnsi="Times New Roman" w:cs="Times New Roman"/>
          <w:color w:val="000000"/>
          <w:lang w:eastAsia="en-GB"/>
          <w14:ligatures w14:val="none"/>
        </w:rPr>
        <w:t xml:space="preserve">I to </w:t>
      </w:r>
      <w:r w:rsidR="005F1441" w:rsidRPr="00F9232D">
        <w:rPr>
          <w:rFonts w:ascii="Times New Roman" w:eastAsia="Times New Roman" w:hAnsi="Times New Roman" w:cs="Times New Roman"/>
          <w:color w:val="000000"/>
          <w:lang w:eastAsia="en-GB"/>
          <w14:ligatures w14:val="none"/>
        </w:rPr>
        <w:t xml:space="preserve">L </w:t>
      </w:r>
      <w:r w:rsidR="00C01FC4" w:rsidRPr="00F9232D">
        <w:rPr>
          <w:rFonts w:ascii="Times New Roman" w:eastAsia="Times New Roman" w:hAnsi="Times New Roman" w:cs="Times New Roman"/>
          <w:color w:val="000000"/>
          <w:lang w:eastAsia="en-GB"/>
          <w14:ligatures w14:val="none"/>
        </w:rPr>
        <w:t>versus</w:t>
      </w:r>
      <w:r w:rsidR="005F1441" w:rsidRPr="00F9232D">
        <w:rPr>
          <w:rFonts w:ascii="Times New Roman" w:eastAsia="Times New Roman" w:hAnsi="Times New Roman" w:cs="Times New Roman"/>
          <w:color w:val="000000"/>
          <w:lang w:eastAsia="en-GB"/>
          <w14:ligatures w14:val="none"/>
        </w:rPr>
        <w:t xml:space="preserve"> M to P</w:t>
      </w:r>
      <w:r w:rsidR="00F10C91" w:rsidRPr="00F9232D">
        <w:rPr>
          <w:rFonts w:ascii="Times New Roman" w:eastAsia="Times New Roman" w:hAnsi="Times New Roman" w:cs="Times New Roman"/>
          <w:color w:val="000000"/>
          <w:lang w:eastAsia="en-GB"/>
          <w14:ligatures w14:val="none"/>
        </w:rPr>
        <w:t>.</w:t>
      </w:r>
      <w:r w:rsidR="005F1441" w:rsidRPr="00F9232D">
        <w:rPr>
          <w:rFonts w:ascii="Times New Roman" w:eastAsia="Times New Roman" w:hAnsi="Times New Roman" w:cs="Times New Roman"/>
          <w:color w:val="000000"/>
          <w:lang w:eastAsia="en-GB"/>
          <w14:ligatures w14:val="none"/>
        </w:rPr>
        <w:t xml:space="preserve"> </w:t>
      </w:r>
      <w:r w:rsidR="00F10C91" w:rsidRPr="00F9232D">
        <w:rPr>
          <w:rFonts w:ascii="Times New Roman" w:eastAsia="Times New Roman" w:hAnsi="Times New Roman" w:cs="Times New Roman"/>
          <w:color w:val="000000"/>
          <w:lang w:eastAsia="en-GB"/>
          <w14:ligatures w14:val="none"/>
        </w:rPr>
        <w:t xml:space="preserve">We </w:t>
      </w:r>
      <w:r w:rsidR="00C01FC4" w:rsidRPr="00F9232D">
        <w:rPr>
          <w:rFonts w:ascii="Times New Roman" w:eastAsia="Times New Roman" w:hAnsi="Times New Roman" w:cs="Times New Roman"/>
          <w:color w:val="000000"/>
          <w:lang w:eastAsia="en-GB"/>
          <w14:ligatures w14:val="none"/>
        </w:rPr>
        <w:t xml:space="preserve">did not find </w:t>
      </w:r>
      <w:r w:rsidR="005F1441" w:rsidRPr="00F9232D">
        <w:rPr>
          <w:rFonts w:ascii="Times New Roman" w:eastAsia="Times New Roman" w:hAnsi="Times New Roman" w:cs="Times New Roman"/>
          <w:color w:val="000000"/>
          <w:lang w:eastAsia="en-GB"/>
          <w14:ligatures w14:val="none"/>
        </w:rPr>
        <w:t>differences</w:t>
      </w:r>
      <w:r w:rsidR="00C01FC4" w:rsidRPr="00F9232D">
        <w:rPr>
          <w:rFonts w:ascii="Times New Roman" w:eastAsia="Times New Roman" w:hAnsi="Times New Roman" w:cs="Times New Roman"/>
          <w:color w:val="000000"/>
          <w:lang w:eastAsia="en-GB"/>
          <w14:ligatures w14:val="none"/>
        </w:rPr>
        <w:t>,</w:t>
      </w:r>
      <w:r w:rsidR="00ED65AE" w:rsidRPr="00F9232D">
        <w:rPr>
          <w:rFonts w:ascii="Times New Roman" w:eastAsiaTheme="minorEastAsia" w:hAnsi="Times New Roman" w:cs="Times New Roman"/>
        </w:rPr>
        <w:t xml:space="preserve"> </w:t>
      </w:r>
      <m:oMath>
        <m:r>
          <w:rPr>
            <w:rFonts w:ascii="Cambria Math" w:hAnsi="Cambria Math" w:cs="Times New Roman"/>
          </w:rPr>
          <m:t>W=5351, p=.0538</m:t>
        </m:r>
      </m:oMath>
      <w:r w:rsidR="00E36D43" w:rsidRPr="00F9232D">
        <w:rPr>
          <w:rFonts w:ascii="Times New Roman" w:eastAsiaTheme="minorEastAsia" w:hAnsi="Times New Roman" w:cs="Times New Roman"/>
        </w:rPr>
        <w:t xml:space="preserve"> (</w:t>
      </w:r>
      <w:r w:rsidR="00E36D43"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36D43" w:rsidRPr="00F9232D">
        <w:rPr>
          <w:rFonts w:ascii="Times New Roman" w:eastAsiaTheme="minorEastAsia" w:hAnsi="Times New Roman" w:cs="Times New Roman"/>
          <w:b/>
          <w:bCs/>
        </w:rPr>
        <w:t>B</w:t>
      </w:r>
      <w:r w:rsidR="00E36D43" w:rsidRPr="00F9232D">
        <w:rPr>
          <w:rFonts w:ascii="Times New Roman" w:eastAsiaTheme="minorEastAsia" w:hAnsi="Times New Roman" w:cs="Times New Roman"/>
        </w:rPr>
        <w:t>)</w:t>
      </w:r>
      <w:r w:rsidR="00ED65AE" w:rsidRPr="00F9232D">
        <w:rPr>
          <w:rFonts w:ascii="Times New Roman" w:eastAsiaTheme="minorEastAsia" w:hAnsi="Times New Roman" w:cs="Times New Roman"/>
        </w:rPr>
        <w:t>.</w:t>
      </w:r>
    </w:p>
    <w:p w14:paraId="42D79B2D" w14:textId="37B3BAC2" w:rsidR="00196D27" w:rsidRPr="00F9232D" w:rsidRDefault="009878D1" w:rsidP="008915FF">
      <w:pPr>
        <w:ind w:firstLine="720"/>
        <w:rPr>
          <w:rFonts w:ascii="Times New Roman" w:eastAsiaTheme="minorEastAsia" w:hAnsi="Times New Roman" w:cs="Times New Roman"/>
        </w:rPr>
      </w:pPr>
      <w:r w:rsidRPr="00F9232D">
        <w:rPr>
          <w:rFonts w:ascii="Times New Roman" w:eastAsiaTheme="minorEastAsia" w:hAnsi="Times New Roman" w:cs="Times New Roman"/>
        </w:rPr>
        <w:t>Next, in</w:t>
      </w:r>
      <w:r w:rsidR="00075E30" w:rsidRPr="00F9232D">
        <w:rPr>
          <w:rFonts w:ascii="Times New Roman" w:eastAsiaTheme="minorEastAsia" w:hAnsi="Times New Roman" w:cs="Times New Roman"/>
        </w:rPr>
        <w:t xml:space="preserve"> order to reject the </w:t>
      </w:r>
      <w:r w:rsidR="000F5A3F" w:rsidRPr="00F9232D">
        <w:rPr>
          <w:rFonts w:ascii="Times New Roman" w:eastAsiaTheme="minorEastAsia" w:hAnsi="Times New Roman" w:cs="Times New Roman"/>
        </w:rPr>
        <w:t xml:space="preserve">possibility </w:t>
      </w:r>
      <w:r w:rsidR="00075E30" w:rsidRPr="00F9232D">
        <w:rPr>
          <w:rFonts w:ascii="Times New Roman" w:eastAsiaTheme="minorEastAsia" w:hAnsi="Times New Roman" w:cs="Times New Roman"/>
        </w:rPr>
        <w:t xml:space="preserve">that </w:t>
      </w:r>
      <w:r w:rsidR="00872F4E" w:rsidRPr="00F9232D">
        <w:rPr>
          <w:rFonts w:ascii="Times New Roman" w:eastAsiaTheme="minorEastAsia" w:hAnsi="Times New Roman" w:cs="Times New Roman"/>
        </w:rPr>
        <w:t xml:space="preserve">our choice of exemplar-category assignments might have been biased </w:t>
      </w:r>
      <w:r w:rsidR="00075E30" w:rsidRPr="00F9232D">
        <w:rPr>
          <w:rFonts w:ascii="Times New Roman" w:eastAsiaTheme="minorEastAsia" w:hAnsi="Times New Roman" w:cs="Times New Roman"/>
        </w:rPr>
        <w:t>pre</w:t>
      </w:r>
      <w:r w:rsidR="00547D96" w:rsidRPr="00F9232D">
        <w:rPr>
          <w:rFonts w:ascii="Times New Roman" w:eastAsiaTheme="minorEastAsia" w:hAnsi="Times New Roman" w:cs="Times New Roman"/>
        </w:rPr>
        <w:t>-experimental</w:t>
      </w:r>
      <w:r w:rsidR="00872F4E" w:rsidRPr="00F9232D">
        <w:rPr>
          <w:rFonts w:ascii="Times New Roman" w:eastAsiaTheme="minorEastAsia" w:hAnsi="Times New Roman" w:cs="Times New Roman"/>
        </w:rPr>
        <w:t>ly</w:t>
      </w:r>
      <w:r w:rsidR="000C6B8D" w:rsidRPr="00F9232D">
        <w:rPr>
          <w:rFonts w:ascii="Times New Roman" w:eastAsiaTheme="minorEastAsia" w:hAnsi="Times New Roman" w:cs="Times New Roman"/>
        </w:rPr>
        <w:t xml:space="preserve">—A to D and E to H for set 1, and I to </w:t>
      </w:r>
      <w:r w:rsidR="00BA6DB1" w:rsidRPr="00F9232D">
        <w:rPr>
          <w:rFonts w:ascii="Times New Roman" w:eastAsiaTheme="minorEastAsia" w:hAnsi="Times New Roman" w:cs="Times New Roman"/>
        </w:rPr>
        <w:t>L</w:t>
      </w:r>
      <w:r w:rsidR="000C6B8D" w:rsidRPr="00F9232D">
        <w:rPr>
          <w:rFonts w:ascii="Times New Roman" w:eastAsiaTheme="minorEastAsia" w:hAnsi="Times New Roman" w:cs="Times New Roman"/>
        </w:rPr>
        <w:t xml:space="preserve"> and </w:t>
      </w:r>
      <w:r w:rsidR="00BA6DB1" w:rsidRPr="00F9232D">
        <w:rPr>
          <w:rFonts w:ascii="Times New Roman" w:eastAsiaTheme="minorEastAsia" w:hAnsi="Times New Roman" w:cs="Times New Roman"/>
        </w:rPr>
        <w:t>M</w:t>
      </w:r>
      <w:r w:rsidR="000C6B8D" w:rsidRPr="00F9232D">
        <w:rPr>
          <w:rFonts w:ascii="Times New Roman" w:eastAsiaTheme="minorEastAsia" w:hAnsi="Times New Roman" w:cs="Times New Roman"/>
        </w:rPr>
        <w:t xml:space="preserve"> to </w:t>
      </w:r>
      <w:r w:rsidR="00BA6DB1" w:rsidRPr="00F9232D">
        <w:rPr>
          <w:rFonts w:ascii="Times New Roman" w:eastAsiaTheme="minorEastAsia" w:hAnsi="Times New Roman" w:cs="Times New Roman"/>
        </w:rPr>
        <w:t>P</w:t>
      </w:r>
      <w:r w:rsidR="000C6B8D" w:rsidRPr="00F9232D">
        <w:rPr>
          <w:rFonts w:ascii="Times New Roman" w:eastAsiaTheme="minorEastAsia" w:hAnsi="Times New Roman" w:cs="Times New Roman"/>
        </w:rPr>
        <w:t xml:space="preserve"> for set </w:t>
      </w:r>
      <w:r w:rsidR="00BA6DB1" w:rsidRPr="00F9232D">
        <w:rPr>
          <w:rFonts w:ascii="Times New Roman" w:eastAsiaTheme="minorEastAsia" w:hAnsi="Times New Roman" w:cs="Times New Roman"/>
        </w:rPr>
        <w:t>2</w:t>
      </w:r>
      <w:r w:rsidR="000C6B8D" w:rsidRPr="00F9232D">
        <w:rPr>
          <w:rFonts w:ascii="Times New Roman" w:eastAsiaTheme="minorEastAsia" w:hAnsi="Times New Roman" w:cs="Times New Roman"/>
        </w:rPr>
        <w:t>—</w:t>
      </w:r>
      <w:r w:rsidR="002E3641" w:rsidRPr="00F9232D">
        <w:rPr>
          <w:rFonts w:ascii="Times New Roman" w:eastAsiaTheme="minorEastAsia" w:hAnsi="Times New Roman" w:cs="Times New Roman"/>
        </w:rPr>
        <w:t xml:space="preserve">we </w:t>
      </w:r>
      <w:r w:rsidR="00BA6DB1" w:rsidRPr="00F9232D">
        <w:rPr>
          <w:rFonts w:ascii="Times New Roman" w:eastAsiaTheme="minorEastAsia" w:hAnsi="Times New Roman" w:cs="Times New Roman"/>
        </w:rPr>
        <w:t>compare</w:t>
      </w:r>
      <w:r w:rsidR="00547D96" w:rsidRPr="00F9232D">
        <w:rPr>
          <w:rFonts w:ascii="Times New Roman" w:eastAsiaTheme="minorEastAsia" w:hAnsi="Times New Roman" w:cs="Times New Roman"/>
        </w:rPr>
        <w:t>d</w:t>
      </w:r>
      <w:r w:rsidR="00BA6DB1" w:rsidRPr="00F9232D">
        <w:rPr>
          <w:rFonts w:ascii="Times New Roman" w:eastAsiaTheme="minorEastAsia" w:hAnsi="Times New Roman" w:cs="Times New Roman"/>
        </w:rPr>
        <w:t xml:space="preserve"> the </w:t>
      </w:r>
      <w:r w:rsidR="00872F4E" w:rsidRPr="00F9232D">
        <w:rPr>
          <w:rFonts w:ascii="Times New Roman" w:eastAsiaTheme="minorEastAsia" w:hAnsi="Times New Roman" w:cs="Times New Roman"/>
        </w:rPr>
        <w:t xml:space="preserve">mean </w:t>
      </w:r>
      <w:r w:rsidR="00BA6DB1" w:rsidRPr="00F9232D">
        <w:rPr>
          <w:rFonts w:ascii="Times New Roman" w:eastAsiaTheme="minorEastAsia" w:hAnsi="Times New Roman" w:cs="Times New Roman"/>
        </w:rPr>
        <w:t>di</w:t>
      </w:r>
      <w:r w:rsidR="00872F4E" w:rsidRPr="00F9232D">
        <w:rPr>
          <w:rFonts w:ascii="Times New Roman" w:eastAsiaTheme="minorEastAsia" w:hAnsi="Times New Roman" w:cs="Times New Roman"/>
        </w:rPr>
        <w:t>sta</w:t>
      </w:r>
      <w:r w:rsidR="00BA6DB1" w:rsidRPr="00F9232D">
        <w:rPr>
          <w:rFonts w:ascii="Times New Roman" w:eastAsiaTheme="minorEastAsia" w:hAnsi="Times New Roman" w:cs="Times New Roman"/>
        </w:rPr>
        <w:t xml:space="preserve">nces within </w:t>
      </w:r>
      <w:r w:rsidR="00E34181" w:rsidRPr="00F9232D">
        <w:rPr>
          <w:rFonts w:ascii="Times New Roman" w:eastAsiaTheme="minorEastAsia" w:hAnsi="Times New Roman" w:cs="Times New Roman"/>
        </w:rPr>
        <w:t>the</w:t>
      </w:r>
      <w:r w:rsidR="00872F4E" w:rsidRPr="00F9232D">
        <w:rPr>
          <w:rFonts w:ascii="Times New Roman" w:eastAsiaTheme="minorEastAsia" w:hAnsi="Times New Roman" w:cs="Times New Roman"/>
        </w:rPr>
        <w:t xml:space="preserve"> </w:t>
      </w:r>
      <w:r w:rsidR="00BA6DB1" w:rsidRPr="00F9232D">
        <w:rPr>
          <w:rFonts w:ascii="Times New Roman" w:eastAsiaTheme="minorEastAsia" w:hAnsi="Times New Roman" w:cs="Times New Roman"/>
        </w:rPr>
        <w:t xml:space="preserve">categories against the </w:t>
      </w:r>
      <w:r w:rsidR="00872F4E" w:rsidRPr="00F9232D">
        <w:rPr>
          <w:rFonts w:ascii="Times New Roman" w:eastAsiaTheme="minorEastAsia" w:hAnsi="Times New Roman" w:cs="Times New Roman"/>
        </w:rPr>
        <w:t xml:space="preserve">mean </w:t>
      </w:r>
      <w:r w:rsidR="00BA6DB1" w:rsidRPr="00F9232D">
        <w:rPr>
          <w:rFonts w:ascii="Times New Roman" w:eastAsiaTheme="minorEastAsia" w:hAnsi="Times New Roman" w:cs="Times New Roman"/>
        </w:rPr>
        <w:t xml:space="preserve">distances between the categories </w:t>
      </w:r>
      <w:r w:rsidR="00872F4E" w:rsidRPr="00F9232D">
        <w:rPr>
          <w:rFonts w:ascii="Times New Roman" w:eastAsiaTheme="minorEastAsia" w:hAnsi="Times New Roman" w:cs="Times New Roman"/>
        </w:rPr>
        <w:t xml:space="preserve">we used in our studies </w:t>
      </w:r>
      <w:r w:rsidR="00BA6DB1" w:rsidRPr="00F9232D">
        <w:rPr>
          <w:rFonts w:ascii="Times New Roman" w:eastAsiaTheme="minorEastAsia" w:hAnsi="Times New Roman" w:cs="Times New Roman"/>
        </w:rPr>
        <w:t xml:space="preserve">(see the bold and italics note for </w:t>
      </w:r>
      <w:r w:rsidR="00BA6DB1" w:rsidRPr="00F9232D">
        <w:rPr>
          <w:rFonts w:ascii="Times New Roman" w:eastAsiaTheme="minorEastAsia" w:hAnsi="Times New Roman" w:cs="Times New Roman"/>
          <w:b/>
          <w:bCs/>
        </w:rPr>
        <w:t>Table 3</w:t>
      </w:r>
      <w:r w:rsidR="00BA6DB1" w:rsidRPr="00F9232D">
        <w:rPr>
          <w:rFonts w:ascii="Times New Roman" w:eastAsiaTheme="minorEastAsia" w:hAnsi="Times New Roman" w:cs="Times New Roman"/>
        </w:rPr>
        <w:t xml:space="preserve">). </w:t>
      </w:r>
      <w:r w:rsidR="006B7EE1" w:rsidRPr="00F9232D">
        <w:rPr>
          <w:rFonts w:ascii="Times New Roman" w:eastAsiaTheme="minorEastAsia" w:hAnsi="Times New Roman" w:cs="Times New Roman"/>
        </w:rPr>
        <w:t xml:space="preserve">To exemplify </w:t>
      </w:r>
      <w:r w:rsidR="00DD4AC1" w:rsidRPr="00F9232D">
        <w:rPr>
          <w:rFonts w:ascii="Times New Roman" w:eastAsiaTheme="minorEastAsia" w:hAnsi="Times New Roman" w:cs="Times New Roman"/>
        </w:rPr>
        <w:t>this,</w:t>
      </w:r>
      <w:r w:rsidR="006B7EE1" w:rsidRPr="00F9232D">
        <w:rPr>
          <w:rFonts w:ascii="Times New Roman" w:eastAsiaTheme="minorEastAsia" w:hAnsi="Times New Roman" w:cs="Times New Roman"/>
        </w:rPr>
        <w:t xml:space="preserve"> we take </w:t>
      </w:r>
      <w:r w:rsidR="00DD4AC1" w:rsidRPr="00F9232D">
        <w:rPr>
          <w:rFonts w:ascii="Times New Roman" w:eastAsiaTheme="minorEastAsia" w:hAnsi="Times New Roman" w:cs="Times New Roman"/>
        </w:rPr>
        <w:t xml:space="preserve">as reference </w:t>
      </w:r>
      <w:r w:rsidR="00FE4850" w:rsidRPr="00F9232D">
        <w:rPr>
          <w:rFonts w:ascii="Times New Roman" w:eastAsiaTheme="minorEastAsia" w:hAnsi="Times New Roman" w:cs="Times New Roman"/>
        </w:rPr>
        <w:t>category A to D</w:t>
      </w:r>
      <w:r w:rsidR="00DD4AC1" w:rsidRPr="00F9232D">
        <w:rPr>
          <w:rFonts w:ascii="Times New Roman" w:eastAsiaTheme="minorEastAsia" w:hAnsi="Times New Roman" w:cs="Times New Roman"/>
        </w:rPr>
        <w:t xml:space="preserve"> for set 1. Here,</w:t>
      </w:r>
      <w:r w:rsidR="00FE4850" w:rsidRPr="00F9232D">
        <w:rPr>
          <w:rFonts w:ascii="Times New Roman" w:eastAsiaTheme="minorEastAsia" w:hAnsi="Times New Roman" w:cs="Times New Roman"/>
        </w:rPr>
        <w:t xml:space="preserve"> a </w:t>
      </w:r>
      <w:r w:rsidR="006B7EE1" w:rsidRPr="00F9232D">
        <w:rPr>
          <w:rFonts w:ascii="Times New Roman" w:eastAsiaTheme="minorEastAsia" w:hAnsi="Times New Roman" w:cs="Times New Roman"/>
        </w:rPr>
        <w:t>distance</w:t>
      </w:r>
      <w:r w:rsidR="00FE4850" w:rsidRPr="00F9232D">
        <w:rPr>
          <w:rFonts w:ascii="Times New Roman" w:eastAsiaTheme="minorEastAsia" w:hAnsi="Times New Roman" w:cs="Times New Roman"/>
        </w:rPr>
        <w:t xml:space="preserve"> between A and B is </w:t>
      </w:r>
      <w:r w:rsidR="00872F4E" w:rsidRPr="00F9232D">
        <w:rPr>
          <w:rFonts w:ascii="Times New Roman" w:eastAsiaTheme="minorEastAsia" w:hAnsi="Times New Roman" w:cs="Times New Roman"/>
        </w:rPr>
        <w:t xml:space="preserve">considered </w:t>
      </w:r>
      <w:r w:rsidR="00FE4850" w:rsidRPr="00F9232D">
        <w:rPr>
          <w:rFonts w:ascii="Times New Roman" w:eastAsiaTheme="minorEastAsia" w:hAnsi="Times New Roman" w:cs="Times New Roman"/>
        </w:rPr>
        <w:t>within</w:t>
      </w:r>
      <w:r w:rsidR="00872F4E" w:rsidRPr="00F9232D">
        <w:rPr>
          <w:rFonts w:ascii="Times New Roman" w:eastAsiaTheme="minorEastAsia" w:hAnsi="Times New Roman" w:cs="Times New Roman"/>
        </w:rPr>
        <w:t>-</w:t>
      </w:r>
      <w:r w:rsidR="00FE4850" w:rsidRPr="00F9232D">
        <w:rPr>
          <w:rFonts w:ascii="Times New Roman" w:eastAsiaTheme="minorEastAsia" w:hAnsi="Times New Roman" w:cs="Times New Roman"/>
        </w:rPr>
        <w:t>category</w:t>
      </w:r>
      <w:r w:rsidR="00556484" w:rsidRPr="00F9232D">
        <w:rPr>
          <w:rFonts w:ascii="Times New Roman" w:eastAsiaTheme="minorEastAsia" w:hAnsi="Times New Roman" w:cs="Times New Roman"/>
        </w:rPr>
        <w:t xml:space="preserve">, but </w:t>
      </w:r>
      <w:r w:rsidR="00FE4850" w:rsidRPr="00F9232D">
        <w:rPr>
          <w:rFonts w:ascii="Times New Roman" w:eastAsiaTheme="minorEastAsia" w:hAnsi="Times New Roman" w:cs="Times New Roman"/>
        </w:rPr>
        <w:t xml:space="preserve">a distance between A and E is </w:t>
      </w:r>
      <w:r w:rsidR="00872F4E" w:rsidRPr="00F9232D">
        <w:rPr>
          <w:rFonts w:ascii="Times New Roman" w:eastAsiaTheme="minorEastAsia" w:hAnsi="Times New Roman" w:cs="Times New Roman"/>
        </w:rPr>
        <w:t xml:space="preserve">considered </w:t>
      </w:r>
      <w:r w:rsidR="00FE4850" w:rsidRPr="00F9232D">
        <w:rPr>
          <w:rFonts w:ascii="Times New Roman" w:eastAsiaTheme="minorEastAsia" w:hAnsi="Times New Roman" w:cs="Times New Roman"/>
        </w:rPr>
        <w:t>between</w:t>
      </w:r>
      <w:r w:rsidR="00872F4E" w:rsidRPr="00F9232D">
        <w:rPr>
          <w:rFonts w:ascii="Times New Roman" w:eastAsiaTheme="minorEastAsia" w:hAnsi="Times New Roman" w:cs="Times New Roman"/>
        </w:rPr>
        <w:t>-</w:t>
      </w:r>
      <w:r w:rsidR="00FE4850" w:rsidRPr="00F9232D">
        <w:rPr>
          <w:rFonts w:ascii="Times New Roman" w:eastAsiaTheme="minorEastAsia" w:hAnsi="Times New Roman" w:cs="Times New Roman"/>
        </w:rPr>
        <w:t>categor</w:t>
      </w:r>
      <w:r w:rsidR="00872F4E" w:rsidRPr="00F9232D">
        <w:rPr>
          <w:rFonts w:ascii="Times New Roman" w:eastAsiaTheme="minorEastAsia" w:hAnsi="Times New Roman" w:cs="Times New Roman"/>
        </w:rPr>
        <w:t>y</w:t>
      </w:r>
      <w:r w:rsidR="00556484" w:rsidRPr="00F9232D">
        <w:rPr>
          <w:rFonts w:ascii="Times New Roman" w:eastAsiaTheme="minorEastAsia" w:hAnsi="Times New Roman" w:cs="Times New Roman"/>
        </w:rPr>
        <w:t xml:space="preserve"> because A belongs to </w:t>
      </w:r>
      <w:r w:rsidR="00872F4E" w:rsidRPr="00F9232D">
        <w:rPr>
          <w:rFonts w:ascii="Times New Roman" w:eastAsiaTheme="minorEastAsia" w:hAnsi="Times New Roman" w:cs="Times New Roman"/>
        </w:rPr>
        <w:t xml:space="preserve">the </w:t>
      </w:r>
      <w:r w:rsidR="00556484" w:rsidRPr="00F9232D">
        <w:rPr>
          <w:rFonts w:ascii="Times New Roman" w:eastAsiaTheme="minorEastAsia" w:hAnsi="Times New Roman" w:cs="Times New Roman"/>
        </w:rPr>
        <w:t>A</w:t>
      </w:r>
      <w:r w:rsidR="00FE4850" w:rsidRPr="00F9232D">
        <w:rPr>
          <w:rFonts w:ascii="Times New Roman" w:eastAsiaTheme="minorEastAsia" w:hAnsi="Times New Roman" w:cs="Times New Roman"/>
        </w:rPr>
        <w:t xml:space="preserve"> </w:t>
      </w:r>
      <w:r w:rsidR="00556484" w:rsidRPr="00F9232D">
        <w:rPr>
          <w:rFonts w:ascii="Times New Roman" w:eastAsiaTheme="minorEastAsia" w:hAnsi="Times New Roman" w:cs="Times New Roman"/>
        </w:rPr>
        <w:t xml:space="preserve">to D </w:t>
      </w:r>
      <w:r w:rsidR="00872F4E" w:rsidRPr="00F9232D">
        <w:rPr>
          <w:rFonts w:ascii="Times New Roman" w:eastAsiaTheme="minorEastAsia" w:hAnsi="Times New Roman" w:cs="Times New Roman"/>
        </w:rPr>
        <w:t xml:space="preserve">category </w:t>
      </w:r>
      <w:r w:rsidR="00DD4AC1" w:rsidRPr="00F9232D">
        <w:rPr>
          <w:rFonts w:ascii="Times New Roman" w:eastAsiaTheme="minorEastAsia" w:hAnsi="Times New Roman" w:cs="Times New Roman"/>
        </w:rPr>
        <w:t xml:space="preserve">but </w:t>
      </w:r>
      <w:r w:rsidR="00556484" w:rsidRPr="00F9232D">
        <w:rPr>
          <w:rFonts w:ascii="Times New Roman" w:eastAsiaTheme="minorEastAsia" w:hAnsi="Times New Roman" w:cs="Times New Roman"/>
        </w:rPr>
        <w:t xml:space="preserve">E to </w:t>
      </w:r>
      <w:r w:rsidR="00872F4E" w:rsidRPr="00F9232D">
        <w:rPr>
          <w:rFonts w:ascii="Times New Roman" w:eastAsiaTheme="minorEastAsia" w:hAnsi="Times New Roman" w:cs="Times New Roman"/>
        </w:rPr>
        <w:t xml:space="preserve">the </w:t>
      </w:r>
      <w:r w:rsidR="00556484" w:rsidRPr="00F9232D">
        <w:rPr>
          <w:rFonts w:ascii="Times New Roman" w:eastAsia="Times New Roman" w:hAnsi="Times New Roman" w:cs="Times New Roman"/>
          <w:color w:val="000000"/>
          <w:lang w:eastAsia="en-GB"/>
          <w14:ligatures w14:val="none"/>
        </w:rPr>
        <w:t>E to H</w:t>
      </w:r>
      <w:r w:rsidR="00872F4E" w:rsidRPr="00F9232D">
        <w:rPr>
          <w:rFonts w:ascii="Times New Roman" w:eastAsia="Times New Roman" w:hAnsi="Times New Roman" w:cs="Times New Roman"/>
          <w:color w:val="000000"/>
          <w:lang w:eastAsia="en-GB"/>
          <w14:ligatures w14:val="none"/>
        </w:rPr>
        <w:t xml:space="preserve"> category</w:t>
      </w:r>
      <w:r w:rsidR="006B7EE1" w:rsidRPr="00F9232D">
        <w:rPr>
          <w:rFonts w:ascii="Times New Roman" w:eastAsia="Times New Roman" w:hAnsi="Times New Roman" w:cs="Times New Roman"/>
          <w:color w:val="000000"/>
          <w:lang w:eastAsia="en-GB"/>
          <w14:ligatures w14:val="none"/>
        </w:rPr>
        <w:t>.</w:t>
      </w:r>
      <w:r w:rsidR="008915FF" w:rsidRPr="00F9232D">
        <w:rPr>
          <w:rFonts w:ascii="Times New Roman" w:eastAsia="Times New Roman" w:hAnsi="Times New Roman" w:cs="Times New Roman"/>
          <w:color w:val="000000"/>
          <w:lang w:eastAsia="en-GB"/>
          <w14:ligatures w14:val="none"/>
        </w:rPr>
        <w:t xml:space="preserve"> We</w:t>
      </w:r>
      <w:r w:rsidR="00A368B2" w:rsidRPr="00F9232D">
        <w:rPr>
          <w:rFonts w:ascii="Times New Roman" w:eastAsiaTheme="minorEastAsia" w:hAnsi="Times New Roman" w:cs="Times New Roman"/>
        </w:rPr>
        <w:t xml:space="preserve"> </w:t>
      </w:r>
      <w:r w:rsidR="00A368B2" w:rsidRPr="00F9232D">
        <w:rPr>
          <w:rFonts w:ascii="Times New Roman" w:hAnsi="Times New Roman" w:cs="Times New Roman"/>
        </w:rPr>
        <w:t xml:space="preserve">found no </w:t>
      </w:r>
      <w:r w:rsidR="0055205B" w:rsidRPr="00F9232D">
        <w:rPr>
          <w:rFonts w:ascii="Times New Roman" w:hAnsi="Times New Roman" w:cs="Times New Roman"/>
        </w:rPr>
        <w:t xml:space="preserve">differences </w:t>
      </w:r>
      <w:r w:rsidR="00EF1B1C" w:rsidRPr="00F9232D">
        <w:rPr>
          <w:rFonts w:ascii="Times New Roman" w:hAnsi="Times New Roman" w:cs="Times New Roman"/>
        </w:rPr>
        <w:t xml:space="preserve">between </w:t>
      </w:r>
      <w:r w:rsidR="00A368B2" w:rsidRPr="00F9232D">
        <w:rPr>
          <w:rFonts w:ascii="Times New Roman" w:hAnsi="Times New Roman" w:cs="Times New Roman"/>
        </w:rPr>
        <w:t>within</w:t>
      </w:r>
      <w:r w:rsidR="00A40157" w:rsidRPr="00F9232D">
        <w:rPr>
          <w:rFonts w:ascii="Times New Roman" w:hAnsi="Times New Roman" w:cs="Times New Roman"/>
        </w:rPr>
        <w:t>-</w:t>
      </w:r>
      <w:r w:rsidR="00A368B2" w:rsidRPr="00F9232D">
        <w:rPr>
          <w:rFonts w:ascii="Times New Roman" w:hAnsi="Times New Roman" w:cs="Times New Roman"/>
        </w:rPr>
        <w:t>categor</w:t>
      </w:r>
      <w:r w:rsidR="00A40157" w:rsidRPr="00F9232D">
        <w:rPr>
          <w:rFonts w:ascii="Times New Roman" w:hAnsi="Times New Roman" w:cs="Times New Roman"/>
        </w:rPr>
        <w:t xml:space="preserve">y distances and between-category distances </w:t>
      </w:r>
      <w:r w:rsidR="00EF1B1C" w:rsidRPr="00F9232D">
        <w:rPr>
          <w:rFonts w:ascii="Times New Roman" w:hAnsi="Times New Roman" w:cs="Times New Roman"/>
        </w:rPr>
        <w:t xml:space="preserve">for </w:t>
      </w:r>
      <w:r w:rsidR="008915FF" w:rsidRPr="00F9232D">
        <w:rPr>
          <w:rFonts w:ascii="Times New Roman" w:hAnsi="Times New Roman" w:cs="Times New Roman"/>
        </w:rPr>
        <w:t xml:space="preserve">set </w:t>
      </w:r>
      <w:r w:rsidR="00EF1B1C" w:rsidRPr="00F9232D">
        <w:rPr>
          <w:rFonts w:ascii="Times New Roman" w:hAnsi="Times New Roman" w:cs="Times New Roman"/>
        </w:rPr>
        <w:t xml:space="preserve">1, </w:t>
      </w:r>
      <m:oMath>
        <m:r>
          <w:rPr>
            <w:rFonts w:ascii="Cambria Math" w:hAnsi="Cambria Math" w:cs="Times New Roman"/>
          </w:rPr>
          <m:t>W=25659, p=.425</m:t>
        </m:r>
      </m:oMath>
      <w:r w:rsidR="00F45C31" w:rsidRPr="00F9232D">
        <w:rPr>
          <w:rFonts w:ascii="Times New Roman" w:eastAsiaTheme="minorEastAsia" w:hAnsi="Times New Roman" w:cs="Times New Roman"/>
        </w:rPr>
        <w:t xml:space="preserve"> </w:t>
      </w:r>
      <w:r w:rsidR="00EF1B1C" w:rsidRPr="00F9232D">
        <w:rPr>
          <w:rFonts w:ascii="Times New Roman" w:eastAsiaTheme="minorEastAsia" w:hAnsi="Times New Roman" w:cs="Times New Roman"/>
        </w:rPr>
        <w:t>(</w:t>
      </w:r>
      <w:r w:rsidR="00EF1B1C"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F1B1C" w:rsidRPr="00F9232D">
        <w:rPr>
          <w:rFonts w:ascii="Times New Roman" w:eastAsiaTheme="minorEastAsia" w:hAnsi="Times New Roman" w:cs="Times New Roman"/>
          <w:b/>
          <w:bCs/>
        </w:rPr>
        <w:t>C</w:t>
      </w:r>
      <w:r w:rsidR="00EF1B1C" w:rsidRPr="00F9232D">
        <w:rPr>
          <w:rFonts w:ascii="Times New Roman" w:eastAsiaTheme="minorEastAsia" w:hAnsi="Times New Roman" w:cs="Times New Roman"/>
        </w:rPr>
        <w:t xml:space="preserve">), </w:t>
      </w:r>
      <w:r w:rsidR="00872F4E" w:rsidRPr="00F9232D">
        <w:rPr>
          <w:rFonts w:ascii="Times New Roman" w:eastAsiaTheme="minorEastAsia" w:hAnsi="Times New Roman" w:cs="Times New Roman"/>
        </w:rPr>
        <w:t xml:space="preserve">and </w:t>
      </w:r>
      <w:r w:rsidR="00EF1B1C" w:rsidRPr="00F9232D">
        <w:rPr>
          <w:rFonts w:ascii="Times New Roman" w:eastAsiaTheme="minorEastAsia" w:hAnsi="Times New Roman" w:cs="Times New Roman"/>
        </w:rPr>
        <w:t xml:space="preserve">for </w:t>
      </w:r>
      <w:r w:rsidR="008915FF" w:rsidRPr="00F9232D">
        <w:rPr>
          <w:rFonts w:ascii="Times New Roman" w:eastAsiaTheme="minorEastAsia" w:hAnsi="Times New Roman" w:cs="Times New Roman"/>
        </w:rPr>
        <w:t xml:space="preserve">set </w:t>
      </w:r>
      <w:r w:rsidR="00EF1B1C" w:rsidRPr="00F9232D">
        <w:rPr>
          <w:rFonts w:ascii="Times New Roman" w:eastAsiaTheme="minorEastAsia" w:hAnsi="Times New Roman" w:cs="Times New Roman"/>
        </w:rPr>
        <w:t>2,</w:t>
      </w:r>
      <w:r w:rsidR="00F118B9" w:rsidRPr="00F9232D">
        <w:rPr>
          <w:rFonts w:ascii="Times New Roman" w:eastAsiaTheme="minorEastAsia" w:hAnsi="Times New Roman" w:cs="Times New Roman"/>
        </w:rPr>
        <w:t xml:space="preserve"> </w:t>
      </w:r>
      <m:oMath>
        <m:r>
          <w:rPr>
            <w:rFonts w:ascii="Cambria Math" w:hAnsi="Cambria Math" w:cs="Times New Roman"/>
          </w:rPr>
          <m:t>W=24934, p=.792</m:t>
        </m:r>
      </m:oMath>
      <w:r w:rsidR="00EF1B1C" w:rsidRPr="00F9232D">
        <w:rPr>
          <w:rFonts w:ascii="Times New Roman" w:eastAsiaTheme="minorEastAsia" w:hAnsi="Times New Roman" w:cs="Times New Roman"/>
        </w:rPr>
        <w:t xml:space="preserve"> (</w:t>
      </w:r>
      <w:r w:rsidR="00EF1B1C"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F1B1C" w:rsidRPr="00F9232D">
        <w:rPr>
          <w:rFonts w:ascii="Times New Roman" w:eastAsiaTheme="minorEastAsia" w:hAnsi="Times New Roman" w:cs="Times New Roman"/>
          <w:b/>
          <w:bCs/>
        </w:rPr>
        <w:t>D</w:t>
      </w:r>
      <w:r w:rsidR="00EF1B1C" w:rsidRPr="00F9232D">
        <w:rPr>
          <w:rFonts w:ascii="Times New Roman" w:eastAsiaTheme="minorEastAsia" w:hAnsi="Times New Roman" w:cs="Times New Roman"/>
        </w:rPr>
        <w:t>).</w:t>
      </w:r>
      <w:r w:rsidR="00196D27" w:rsidRPr="00F9232D">
        <w:rPr>
          <w:rFonts w:ascii="Times New Roman" w:eastAsiaTheme="minorEastAsia" w:hAnsi="Times New Roman" w:cs="Times New Roman"/>
        </w:rPr>
        <w:t xml:space="preserve"> </w:t>
      </w:r>
    </w:p>
    <w:p w14:paraId="5263F970" w14:textId="77777777" w:rsidR="00E1344F" w:rsidRPr="00F9232D" w:rsidRDefault="00196D27" w:rsidP="00E1344F">
      <w:pPr>
        <w:ind w:firstLine="720"/>
        <w:rPr>
          <w:rFonts w:ascii="Times New Roman" w:eastAsiaTheme="minorEastAsia" w:hAnsi="Times New Roman" w:cs="Times New Roman"/>
        </w:rPr>
      </w:pPr>
      <w:r w:rsidRPr="00F9232D">
        <w:rPr>
          <w:rFonts w:ascii="Times New Roman" w:eastAsiaTheme="minorEastAsia" w:hAnsi="Times New Roman" w:cs="Times New Roman"/>
        </w:rPr>
        <w:t xml:space="preserve">These results suggest that </w:t>
      </w:r>
      <w:r w:rsidR="00FA238A" w:rsidRPr="00F9232D">
        <w:rPr>
          <w:rFonts w:ascii="Times New Roman" w:eastAsiaTheme="minorEastAsia" w:hAnsi="Times New Roman" w:cs="Times New Roman"/>
        </w:rPr>
        <w:t xml:space="preserve">participants did not perceive one </w:t>
      </w:r>
      <w:r w:rsidR="002A351F" w:rsidRPr="00F9232D">
        <w:rPr>
          <w:rFonts w:ascii="Times New Roman" w:eastAsiaTheme="minorEastAsia" w:hAnsi="Times New Roman" w:cs="Times New Roman"/>
        </w:rPr>
        <w:t xml:space="preserve">set of </w:t>
      </w:r>
      <w:r w:rsidR="00FA238A" w:rsidRPr="00F9232D">
        <w:rPr>
          <w:rFonts w:ascii="Times New Roman" w:eastAsiaTheme="minorEastAsia" w:hAnsi="Times New Roman" w:cs="Times New Roman"/>
        </w:rPr>
        <w:t>category</w:t>
      </w:r>
      <w:r w:rsidR="002A351F" w:rsidRPr="00F9232D">
        <w:rPr>
          <w:rFonts w:ascii="Times New Roman" w:eastAsiaTheme="minorEastAsia" w:hAnsi="Times New Roman" w:cs="Times New Roman"/>
        </w:rPr>
        <w:t xml:space="preserve"> exemplars</w:t>
      </w:r>
      <w:r w:rsidR="00FA238A" w:rsidRPr="00F9232D">
        <w:rPr>
          <w:rFonts w:ascii="Times New Roman" w:eastAsiaTheme="minorEastAsia" w:hAnsi="Times New Roman" w:cs="Times New Roman"/>
        </w:rPr>
        <w:t xml:space="preserve"> </w:t>
      </w:r>
      <w:r w:rsidR="002A351F" w:rsidRPr="00F9232D">
        <w:rPr>
          <w:rFonts w:ascii="Times New Roman" w:eastAsiaTheme="minorEastAsia" w:hAnsi="Times New Roman" w:cs="Times New Roman"/>
        </w:rPr>
        <w:t xml:space="preserve">as </w:t>
      </w:r>
      <w:r w:rsidR="00FA238A" w:rsidRPr="00F9232D">
        <w:rPr>
          <w:rFonts w:ascii="Times New Roman" w:eastAsiaTheme="minorEastAsia" w:hAnsi="Times New Roman" w:cs="Times New Roman"/>
        </w:rPr>
        <w:t xml:space="preserve">more alike than the other. This provides evidence that the effects observed </w:t>
      </w:r>
      <w:r w:rsidR="00AE3C18" w:rsidRPr="00F9232D">
        <w:rPr>
          <w:rFonts w:ascii="Times New Roman" w:eastAsiaTheme="minorEastAsia" w:hAnsi="Times New Roman" w:cs="Times New Roman"/>
        </w:rPr>
        <w:t xml:space="preserve">both experiments 1a and 1b </w:t>
      </w:r>
      <w:r w:rsidR="00FA238A" w:rsidRPr="00F9232D">
        <w:rPr>
          <w:rFonts w:ascii="Times New Roman" w:eastAsiaTheme="minorEastAsia" w:hAnsi="Times New Roman" w:cs="Times New Roman"/>
        </w:rPr>
        <w:t xml:space="preserve">are not due to </w:t>
      </w:r>
      <w:r w:rsidR="00E96BB1" w:rsidRPr="00F9232D">
        <w:rPr>
          <w:rFonts w:ascii="Times New Roman" w:eastAsiaTheme="minorEastAsia" w:hAnsi="Times New Roman" w:cs="Times New Roman"/>
        </w:rPr>
        <w:t>perceptual resemblance of the exemplars but due to the underlying learning of those categories.</w:t>
      </w:r>
    </w:p>
    <w:p w14:paraId="1D6D5807" w14:textId="33189DA1" w:rsidR="000436A0" w:rsidRPr="00F9232D" w:rsidRDefault="00403D12" w:rsidP="00E1344F">
      <w:pPr>
        <w:ind w:firstLine="720"/>
        <w:rPr>
          <w:rFonts w:ascii="Times New Roman" w:hAnsi="Times New Roman" w:cs="Times New Roman"/>
        </w:rPr>
      </w:pPr>
      <w:r w:rsidRPr="00F9232D">
        <w:rPr>
          <w:rFonts w:ascii="Times New Roman" w:hAnsi="Times New Roman" w:cs="Times New Roman"/>
          <w:noProof/>
        </w:rPr>
        <w:drawing>
          <wp:inline distT="0" distB="0" distL="0" distR="0" wp14:anchorId="76B40E3B" wp14:editId="66377F7A">
            <wp:extent cx="4322774" cy="3787815"/>
            <wp:effectExtent l="0" t="0" r="1905" b="317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4326341" cy="3790940"/>
                    </a:xfrm>
                    <a:prstGeom prst="rect">
                      <a:avLst/>
                    </a:prstGeom>
                  </pic:spPr>
                </pic:pic>
              </a:graphicData>
            </a:graphic>
          </wp:inline>
        </w:drawing>
      </w:r>
    </w:p>
    <w:p w14:paraId="1E8827D4" w14:textId="2F6D317D" w:rsidR="00987B12" w:rsidRPr="00F9232D" w:rsidRDefault="00D301F4" w:rsidP="003D52BB">
      <w:pPr>
        <w:ind w:left="720"/>
        <w:rPr>
          <w:rFonts w:ascii="Times New Roman" w:hAnsi="Times New Roman" w:cs="Times New Roman"/>
          <w:i/>
          <w:iCs/>
        </w:rPr>
      </w:pPr>
      <w:r w:rsidRPr="00F9232D">
        <w:rPr>
          <w:rFonts w:ascii="Times New Roman" w:hAnsi="Times New Roman" w:cs="Times New Roman"/>
          <w:b/>
          <w:bCs/>
        </w:rPr>
        <w:t xml:space="preserve">Figure </w:t>
      </w:r>
      <w:r w:rsidR="005B465A" w:rsidRPr="00F9232D">
        <w:rPr>
          <w:rFonts w:ascii="Times New Roman" w:hAnsi="Times New Roman" w:cs="Times New Roman"/>
          <w:b/>
          <w:bCs/>
        </w:rPr>
        <w:t>3</w:t>
      </w:r>
      <w:r w:rsidRPr="00F9232D">
        <w:rPr>
          <w:rFonts w:ascii="Times New Roman" w:hAnsi="Times New Roman" w:cs="Times New Roman"/>
        </w:rPr>
        <w:t xml:space="preserve">. </w:t>
      </w:r>
      <w:r w:rsidR="00737BD9" w:rsidRPr="00F9232D">
        <w:rPr>
          <w:rFonts w:ascii="Times New Roman" w:hAnsi="Times New Roman" w:cs="Times New Roman"/>
          <w:i/>
          <w:iCs/>
        </w:rPr>
        <w:t xml:space="preserve">Category Similarity </w:t>
      </w:r>
      <w:r w:rsidR="001466D2" w:rsidRPr="00F9232D">
        <w:rPr>
          <w:rFonts w:ascii="Times New Roman" w:hAnsi="Times New Roman" w:cs="Times New Roman"/>
          <w:i/>
          <w:iCs/>
        </w:rPr>
        <w:t>A</w:t>
      </w:r>
      <w:r w:rsidR="00737BD9" w:rsidRPr="00F9232D">
        <w:rPr>
          <w:rFonts w:ascii="Times New Roman" w:hAnsi="Times New Roman" w:cs="Times New Roman"/>
          <w:i/>
          <w:iCs/>
        </w:rPr>
        <w:t>nalysis</w:t>
      </w:r>
      <w:r w:rsidR="00DB42CC" w:rsidRPr="00F9232D">
        <w:rPr>
          <w:rFonts w:ascii="Times New Roman" w:hAnsi="Times New Roman" w:cs="Times New Roman"/>
          <w:i/>
          <w:iCs/>
        </w:rPr>
        <w:t xml:space="preserve">, using </w:t>
      </w:r>
      <w:r w:rsidR="00984835" w:rsidRPr="00F9232D">
        <w:rPr>
          <w:rFonts w:ascii="Times New Roman" w:hAnsi="Times New Roman" w:cs="Times New Roman"/>
          <w:i/>
          <w:iCs/>
        </w:rPr>
        <w:t>two</w:t>
      </w:r>
      <w:r w:rsidR="00DB42CC" w:rsidRPr="00F9232D">
        <w:rPr>
          <w:rFonts w:ascii="Times New Roman" w:hAnsi="Times New Roman" w:cs="Times New Roman"/>
          <w:i/>
          <w:iCs/>
        </w:rPr>
        <w:t xml:space="preserve"> psychological dimensions (</w:t>
      </w:r>
      <w:r w:rsidR="003A3D32" w:rsidRPr="00F9232D">
        <w:rPr>
          <w:rFonts w:ascii="Times New Roman" w:hAnsi="Times New Roman" w:cs="Times New Roman"/>
          <w:i/>
          <w:iCs/>
        </w:rPr>
        <w:t>M</w:t>
      </w:r>
      <w:r w:rsidR="00DB42CC" w:rsidRPr="00F9232D">
        <w:rPr>
          <w:rFonts w:ascii="Times New Roman" w:hAnsi="Times New Roman" w:cs="Times New Roman"/>
          <w:i/>
          <w:iCs/>
        </w:rPr>
        <w:t xml:space="preserve">ultidimensional </w:t>
      </w:r>
      <w:r w:rsidR="003A3D32" w:rsidRPr="00F9232D">
        <w:rPr>
          <w:rFonts w:ascii="Times New Roman" w:hAnsi="Times New Roman" w:cs="Times New Roman"/>
          <w:i/>
          <w:iCs/>
        </w:rPr>
        <w:t>S</w:t>
      </w:r>
      <w:r w:rsidR="00DB42CC" w:rsidRPr="00F9232D">
        <w:rPr>
          <w:rFonts w:ascii="Times New Roman" w:hAnsi="Times New Roman" w:cs="Times New Roman"/>
          <w:i/>
          <w:iCs/>
        </w:rPr>
        <w:t>caling with k=2) in the psychological space</w:t>
      </w:r>
      <w:r w:rsidR="00737BD9" w:rsidRPr="00F9232D">
        <w:rPr>
          <w:rFonts w:ascii="Times New Roman" w:hAnsi="Times New Roman" w:cs="Times New Roman"/>
          <w:i/>
          <w:iCs/>
        </w:rPr>
        <w:t>.</w:t>
      </w:r>
      <w:r w:rsidR="00737BD9" w:rsidRPr="00F9232D">
        <w:rPr>
          <w:rFonts w:ascii="Times New Roman" w:hAnsi="Times New Roman" w:cs="Times New Roman"/>
        </w:rPr>
        <w:t xml:space="preserve"> </w:t>
      </w:r>
      <w:r w:rsidRPr="00F9232D">
        <w:rPr>
          <w:rFonts w:ascii="Times New Roman" w:hAnsi="Times New Roman" w:cs="Times New Roman"/>
          <w:i/>
          <w:iCs/>
        </w:rPr>
        <w:t>Left panels</w:t>
      </w:r>
      <w:r w:rsidR="00737BD9" w:rsidRPr="00F9232D">
        <w:rPr>
          <w:rFonts w:ascii="Times New Roman" w:hAnsi="Times New Roman" w:cs="Times New Roman"/>
          <w:i/>
          <w:iCs/>
        </w:rPr>
        <w:t xml:space="preserve"> (</w:t>
      </w:r>
      <w:r w:rsidR="00737BD9" w:rsidRPr="00F9232D">
        <w:rPr>
          <w:rFonts w:ascii="Times New Roman" w:hAnsi="Times New Roman" w:cs="Times New Roman"/>
          <w:b/>
          <w:i/>
          <w:iCs/>
        </w:rPr>
        <w:t>A</w:t>
      </w:r>
      <w:r w:rsidR="00737BD9" w:rsidRPr="00F9232D">
        <w:rPr>
          <w:rFonts w:ascii="Times New Roman" w:hAnsi="Times New Roman" w:cs="Times New Roman"/>
          <w:i/>
          <w:iCs/>
        </w:rPr>
        <w:t xml:space="preserve"> and </w:t>
      </w:r>
      <w:r w:rsidR="00737BD9" w:rsidRPr="00F9232D">
        <w:rPr>
          <w:rFonts w:ascii="Times New Roman" w:hAnsi="Times New Roman" w:cs="Times New Roman"/>
          <w:b/>
          <w:bCs/>
          <w:i/>
          <w:iCs/>
        </w:rPr>
        <w:t>C</w:t>
      </w:r>
      <w:r w:rsidR="00737BD9" w:rsidRPr="00F9232D">
        <w:rPr>
          <w:rFonts w:ascii="Times New Roman" w:hAnsi="Times New Roman" w:cs="Times New Roman"/>
          <w:i/>
          <w:iCs/>
        </w:rPr>
        <w:t>)</w:t>
      </w:r>
      <w:r w:rsidRPr="00F9232D">
        <w:rPr>
          <w:rFonts w:ascii="Times New Roman" w:hAnsi="Times New Roman" w:cs="Times New Roman"/>
          <w:i/>
          <w:iCs/>
        </w:rPr>
        <w:t xml:space="preserve"> </w:t>
      </w:r>
      <w:r w:rsidR="00737BD9" w:rsidRPr="00F9232D">
        <w:rPr>
          <w:rFonts w:ascii="Times New Roman" w:hAnsi="Times New Roman" w:cs="Times New Roman"/>
          <w:i/>
          <w:iCs/>
        </w:rPr>
        <w:t xml:space="preserve">represent </w:t>
      </w:r>
      <w:r w:rsidR="001466D2" w:rsidRPr="00F9232D">
        <w:rPr>
          <w:rFonts w:ascii="Times New Roman" w:hAnsi="Times New Roman" w:cs="Times New Roman"/>
          <w:i/>
          <w:iCs/>
        </w:rPr>
        <w:t xml:space="preserve">Experiment 1a results for the </w:t>
      </w:r>
      <w:r w:rsidR="00737BD9" w:rsidRPr="00F9232D">
        <w:rPr>
          <w:rFonts w:ascii="Times New Roman" w:hAnsi="Times New Roman" w:cs="Times New Roman"/>
          <w:i/>
          <w:iCs/>
        </w:rPr>
        <w:t xml:space="preserve">exemplars </w:t>
      </w:r>
      <w:r w:rsidR="00803EB6" w:rsidRPr="00F9232D">
        <w:rPr>
          <w:rFonts w:ascii="Times New Roman" w:hAnsi="Times New Roman" w:cs="Times New Roman"/>
          <w:i/>
          <w:iCs/>
        </w:rPr>
        <w:t>for Set 1</w:t>
      </w:r>
      <w:r w:rsidRPr="00F9232D">
        <w:rPr>
          <w:rFonts w:ascii="Times New Roman" w:hAnsi="Times New Roman" w:cs="Times New Roman"/>
          <w:i/>
          <w:iCs/>
        </w:rPr>
        <w:t xml:space="preserve">, </w:t>
      </w:r>
      <w:r w:rsidR="001466D2" w:rsidRPr="00F9232D">
        <w:rPr>
          <w:rFonts w:ascii="Times New Roman" w:hAnsi="Times New Roman" w:cs="Times New Roman"/>
          <w:i/>
          <w:iCs/>
        </w:rPr>
        <w:t xml:space="preserve">and the </w:t>
      </w:r>
      <w:r w:rsidRPr="00F9232D">
        <w:rPr>
          <w:rFonts w:ascii="Times New Roman" w:hAnsi="Times New Roman" w:cs="Times New Roman"/>
          <w:i/>
          <w:iCs/>
        </w:rPr>
        <w:t>right panels</w:t>
      </w:r>
      <w:r w:rsidR="001466D2" w:rsidRPr="00F9232D">
        <w:rPr>
          <w:rFonts w:ascii="Times New Roman" w:hAnsi="Times New Roman" w:cs="Times New Roman"/>
          <w:i/>
          <w:iCs/>
        </w:rPr>
        <w:t xml:space="preserve"> (</w:t>
      </w:r>
      <w:r w:rsidR="001466D2" w:rsidRPr="00F9232D">
        <w:rPr>
          <w:rFonts w:ascii="Times New Roman" w:hAnsi="Times New Roman" w:cs="Times New Roman"/>
          <w:b/>
          <w:bCs/>
          <w:i/>
          <w:iCs/>
        </w:rPr>
        <w:t>B</w:t>
      </w:r>
      <w:r w:rsidR="001466D2" w:rsidRPr="00F9232D">
        <w:rPr>
          <w:rFonts w:ascii="Times New Roman" w:hAnsi="Times New Roman" w:cs="Times New Roman"/>
          <w:i/>
          <w:iCs/>
        </w:rPr>
        <w:t xml:space="preserve"> and </w:t>
      </w:r>
      <w:r w:rsidR="001466D2" w:rsidRPr="00F9232D">
        <w:rPr>
          <w:rFonts w:ascii="Times New Roman" w:hAnsi="Times New Roman" w:cs="Times New Roman"/>
          <w:b/>
          <w:bCs/>
          <w:i/>
          <w:iCs/>
        </w:rPr>
        <w:t>D</w:t>
      </w:r>
      <w:r w:rsidR="001466D2" w:rsidRPr="00F9232D">
        <w:rPr>
          <w:rFonts w:ascii="Times New Roman" w:hAnsi="Times New Roman" w:cs="Times New Roman"/>
          <w:i/>
          <w:iCs/>
        </w:rPr>
        <w:t>)</w:t>
      </w:r>
      <w:r w:rsidR="00803EB6" w:rsidRPr="00F9232D">
        <w:rPr>
          <w:rFonts w:ascii="Times New Roman" w:hAnsi="Times New Roman" w:cs="Times New Roman"/>
          <w:i/>
          <w:iCs/>
        </w:rPr>
        <w:t xml:space="preserve"> represent the comparisons conducted with exemplars in Set 2</w:t>
      </w:r>
      <w:r w:rsidRPr="00F9232D">
        <w:rPr>
          <w:rFonts w:ascii="Times New Roman" w:hAnsi="Times New Roman" w:cs="Times New Roman"/>
          <w:i/>
          <w:iCs/>
        </w:rPr>
        <w:t xml:space="preserve">. </w:t>
      </w:r>
      <w:r w:rsidR="00C328E3" w:rsidRPr="00F9232D">
        <w:rPr>
          <w:rFonts w:ascii="Times New Roman" w:hAnsi="Times New Roman" w:cs="Times New Roman"/>
          <w:i/>
          <w:iCs/>
        </w:rPr>
        <w:t xml:space="preserve">Each </w:t>
      </w:r>
      <w:r w:rsidR="00C616B1" w:rsidRPr="00F9232D">
        <w:rPr>
          <w:rFonts w:ascii="Times New Roman" w:hAnsi="Times New Roman" w:cs="Times New Roman"/>
          <w:i/>
          <w:iCs/>
        </w:rPr>
        <w:t xml:space="preserve">dark point represents a comparison for each </w:t>
      </w:r>
      <w:r w:rsidR="00A43E82" w:rsidRPr="00F9232D">
        <w:rPr>
          <w:rFonts w:ascii="Times New Roman" w:hAnsi="Times New Roman" w:cs="Times New Roman"/>
          <w:i/>
          <w:iCs/>
        </w:rPr>
        <w:t xml:space="preserve">participant, i.e., </w:t>
      </w:r>
      <w:r w:rsidR="000C6300" w:rsidRPr="00F9232D">
        <w:rPr>
          <w:rFonts w:ascii="Times New Roman" w:hAnsi="Times New Roman" w:cs="Times New Roman"/>
          <w:i/>
          <w:iCs/>
        </w:rPr>
        <w:t xml:space="preserve">for each of the </w:t>
      </w:r>
      <w:r w:rsidR="00A43E82" w:rsidRPr="00F9232D">
        <w:rPr>
          <w:rFonts w:ascii="Times New Roman" w:hAnsi="Times New Roman" w:cs="Times New Roman"/>
          <w:i/>
          <w:iCs/>
        </w:rPr>
        <w:t xml:space="preserve">28 </w:t>
      </w:r>
      <w:r w:rsidR="003F4396" w:rsidRPr="00F9232D">
        <w:rPr>
          <w:rFonts w:ascii="Times New Roman" w:hAnsi="Times New Roman" w:cs="Times New Roman"/>
          <w:i/>
          <w:iCs/>
        </w:rPr>
        <w:t>stimul</w:t>
      </w:r>
      <w:r w:rsidR="000C6300" w:rsidRPr="00F9232D">
        <w:rPr>
          <w:rFonts w:ascii="Times New Roman" w:hAnsi="Times New Roman" w:cs="Times New Roman"/>
          <w:i/>
          <w:iCs/>
        </w:rPr>
        <w:t>us</w:t>
      </w:r>
      <w:r w:rsidR="003F4396" w:rsidRPr="00F9232D">
        <w:rPr>
          <w:rFonts w:ascii="Times New Roman" w:hAnsi="Times New Roman" w:cs="Times New Roman"/>
          <w:i/>
          <w:iCs/>
        </w:rPr>
        <w:t xml:space="preserve"> comparisons.</w:t>
      </w:r>
      <w:r w:rsidR="00C616B1" w:rsidRPr="00F9232D">
        <w:rPr>
          <w:rFonts w:ascii="Times New Roman" w:hAnsi="Times New Roman" w:cs="Times New Roman"/>
          <w:i/>
          <w:iCs/>
        </w:rPr>
        <w:t xml:space="preserve"> </w:t>
      </w:r>
      <w:r w:rsidR="00C328E3" w:rsidRPr="00F9232D">
        <w:rPr>
          <w:rFonts w:ascii="Times New Roman" w:hAnsi="Times New Roman" w:cs="Times New Roman"/>
          <w:i/>
          <w:iCs/>
        </w:rPr>
        <w:t>Boxplots represent the median, interquartile (IQR) range, and the whiskers are 1.5 the IQR. ***: p &lt; .001, **: p &lt; .01, *: p &lt; .05</w:t>
      </w:r>
      <w:r w:rsidR="00C51675" w:rsidRPr="00F9232D">
        <w:rPr>
          <w:rFonts w:ascii="Times New Roman" w:hAnsi="Times New Roman" w:cs="Times New Roman"/>
          <w:i/>
          <w:iCs/>
        </w:rPr>
        <w:t>.</w:t>
      </w:r>
    </w:p>
    <w:p w14:paraId="67FD9263" w14:textId="6949288C" w:rsidR="00187CE9" w:rsidRPr="00F9232D" w:rsidRDefault="00B678EA" w:rsidP="00DF7759">
      <w:pPr>
        <w:pStyle w:val="Heading1"/>
        <w:jc w:val="center"/>
        <w:rPr>
          <w:rFonts w:ascii="Times New Roman" w:hAnsi="Times New Roman" w:cs="Times New Roman"/>
        </w:rPr>
      </w:pPr>
      <w:r w:rsidRPr="00F9232D">
        <w:rPr>
          <w:rFonts w:ascii="Times New Roman" w:hAnsi="Times New Roman" w:cs="Times New Roman"/>
        </w:rPr>
        <w:lastRenderedPageBreak/>
        <w:t xml:space="preserve">General </w:t>
      </w:r>
      <w:r w:rsidR="00187CE9" w:rsidRPr="00F9232D">
        <w:rPr>
          <w:rFonts w:ascii="Times New Roman" w:hAnsi="Times New Roman" w:cs="Times New Roman"/>
        </w:rPr>
        <w:t>Discussion</w:t>
      </w:r>
    </w:p>
    <w:p w14:paraId="0942F66B" w14:textId="09047E23" w:rsidR="00EC1CBE" w:rsidRPr="00F9232D" w:rsidRDefault="0043481F" w:rsidP="00363B85">
      <w:pPr>
        <w:ind w:firstLine="720"/>
        <w:rPr>
          <w:rFonts w:ascii="Times New Roman" w:hAnsi="Times New Roman" w:cs="Times New Roman"/>
        </w:rPr>
      </w:pPr>
      <w:r w:rsidRPr="00F9232D">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F9232D">
        <w:rPr>
          <w:rFonts w:ascii="Times New Roman" w:hAnsi="Times New Roman" w:cs="Times New Roman"/>
        </w:rPr>
        <w:t xml:space="preserve">so-called </w:t>
      </w:r>
      <w:r w:rsidRPr="00F9232D">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EndPr/>
        <w:sdtContent>
          <w:r w:rsidR="007D389C" w:rsidRPr="00F9232D">
            <w:rPr>
              <w:rFonts w:ascii="Times New Roman" w:eastAsia="Times New Roman" w:hAnsi="Times New Roman" w:cs="Times New Roman"/>
              <w:color w:val="000000"/>
            </w:rPr>
            <w:t>(Bonardi et al., 1993; Delamater, 1998; Delamater &amp; Joseph, 2000; Hall et al., 1993; Honey &amp; Hall, 1989; Johns &amp; Williams, 1998; Sidman, 2000; Zentall et al., 1991, 1992)</w:t>
          </w:r>
        </w:sdtContent>
      </w:sdt>
      <w:r w:rsidRPr="00F9232D">
        <w:rPr>
          <w:rFonts w:ascii="Times New Roman" w:hAnsi="Times New Roman" w:cs="Times New Roman"/>
        </w:rPr>
        <w:t xml:space="preserve">. We provided evidence for such an effect using a </w:t>
      </w:r>
      <w:r w:rsidR="00AE2733" w:rsidRPr="00F9232D">
        <w:rPr>
          <w:rFonts w:ascii="Times New Roman" w:hAnsi="Times New Roman" w:cs="Times New Roman"/>
        </w:rPr>
        <w:t>Total</w:t>
      </w:r>
      <w:r w:rsidRPr="00F9232D">
        <w:rPr>
          <w:rFonts w:ascii="Times New Roman" w:hAnsi="Times New Roman" w:cs="Times New Roman"/>
        </w:rPr>
        <w:t>/</w:t>
      </w:r>
      <w:r w:rsidR="005832F1" w:rsidRPr="00F9232D">
        <w:rPr>
          <w:rFonts w:ascii="Times New Roman" w:hAnsi="Times New Roman" w:cs="Times New Roman"/>
        </w:rPr>
        <w:t>Partial</w:t>
      </w:r>
      <w:r w:rsidRPr="00F9232D">
        <w:rPr>
          <w:rFonts w:ascii="Times New Roman" w:hAnsi="Times New Roman" w:cs="Times New Roman"/>
        </w:rPr>
        <w:t xml:space="preserve"> reversal learning paradigm in which reversed exemplar-category assignments were not only learned more rapidly in a </w:t>
      </w:r>
      <w:r w:rsidR="00AE2733" w:rsidRPr="00F9232D">
        <w:rPr>
          <w:rFonts w:ascii="Times New Roman" w:hAnsi="Times New Roman" w:cs="Times New Roman"/>
        </w:rPr>
        <w:t>Total</w:t>
      </w:r>
      <w:r w:rsidRPr="00F9232D">
        <w:rPr>
          <w:rFonts w:ascii="Times New Roman" w:hAnsi="Times New Roman" w:cs="Times New Roman"/>
        </w:rPr>
        <w:t xml:space="preserve"> than </w:t>
      </w:r>
      <w:r w:rsidR="005832F1" w:rsidRPr="00F9232D">
        <w:rPr>
          <w:rFonts w:ascii="Times New Roman" w:hAnsi="Times New Roman" w:cs="Times New Roman"/>
        </w:rPr>
        <w:t>Partial</w:t>
      </w:r>
      <w:r w:rsidRPr="00F9232D">
        <w:rPr>
          <w:rFonts w:ascii="Times New Roman" w:hAnsi="Times New Roman" w:cs="Times New Roman"/>
        </w:rPr>
        <w:t xml:space="preserve"> reversal task</w:t>
      </w:r>
      <w:r w:rsidR="00B42A84" w:rsidRPr="00F9232D">
        <w:rPr>
          <w:rFonts w:ascii="Times New Roman" w:hAnsi="Times New Roman" w:cs="Times New Roman"/>
        </w:rPr>
        <w:t xml:space="preserve"> but reversed training in the Partial task also interfered with performance to nonreversed within-category exemplars</w:t>
      </w:r>
      <w:r w:rsidRPr="00F9232D">
        <w:rPr>
          <w:rFonts w:ascii="Times New Roman" w:hAnsi="Times New Roman" w:cs="Times New Roman"/>
        </w:rPr>
        <w:t xml:space="preserve">. </w:t>
      </w:r>
      <w:r w:rsidR="00EC1CBE" w:rsidRPr="00F9232D">
        <w:rPr>
          <w:rFonts w:ascii="Times New Roman" w:hAnsi="Times New Roman" w:cs="Times New Roman"/>
        </w:rPr>
        <w:t>Apparently, o</w:t>
      </w:r>
      <w:r w:rsidRPr="00F9232D">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sidRPr="00F9232D">
        <w:rPr>
          <w:rFonts w:ascii="Times New Roman" w:hAnsi="Times New Roman" w:cs="Times New Roman"/>
        </w:rPr>
        <w:t>Total</w:t>
      </w:r>
      <w:r w:rsidRPr="00F9232D">
        <w:rPr>
          <w:rFonts w:ascii="Times New Roman" w:hAnsi="Times New Roman" w:cs="Times New Roman"/>
        </w:rPr>
        <w:t xml:space="preserve"> reversal task, as well as impaired performance on reversed and </w:t>
      </w:r>
      <w:r w:rsidR="005832F1" w:rsidRPr="00F9232D">
        <w:rPr>
          <w:rFonts w:ascii="Times New Roman" w:hAnsi="Times New Roman" w:cs="Times New Roman"/>
        </w:rPr>
        <w:t>non</w:t>
      </w:r>
      <w:r w:rsidRPr="00F9232D">
        <w:rPr>
          <w:rFonts w:ascii="Times New Roman" w:hAnsi="Times New Roman" w:cs="Times New Roman"/>
        </w:rPr>
        <w:t xml:space="preserve">reversed exemplars in the </w:t>
      </w:r>
      <w:r w:rsidR="005832F1" w:rsidRPr="00F9232D">
        <w:rPr>
          <w:rFonts w:ascii="Times New Roman" w:hAnsi="Times New Roman" w:cs="Times New Roman"/>
        </w:rPr>
        <w:t>Partial</w:t>
      </w:r>
      <w:r w:rsidRPr="00F9232D">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F9232D">
        <w:rPr>
          <w:rFonts w:ascii="Times New Roman" w:hAnsi="Times New Roman" w:cs="Times New Roman"/>
        </w:rPr>
        <w:t>s</w:t>
      </w:r>
      <w:r w:rsidRPr="00F9232D">
        <w:rPr>
          <w:rFonts w:ascii="Times New Roman" w:hAnsi="Times New Roman" w:cs="Times New Roman"/>
        </w:rPr>
        <w:t xml:space="preserve"> of exemplars</w:t>
      </w:r>
      <w:r w:rsidR="00EC1CBE" w:rsidRPr="00F9232D">
        <w:rPr>
          <w:rFonts w:ascii="Times New Roman" w:hAnsi="Times New Roman" w:cs="Times New Roman"/>
        </w:rPr>
        <w:t xml:space="preserve"> </w:t>
      </w:r>
      <w:r w:rsidR="00B95E04" w:rsidRPr="00F9232D">
        <w:rPr>
          <w:rFonts w:ascii="Times New Roman" w:hAnsi="Times New Roman" w:cs="Times New Roman"/>
        </w:rPr>
        <w:t xml:space="preserve">to display these effects </w:t>
      </w:r>
      <w:r w:rsidR="00EC1CBE" w:rsidRPr="00F9232D">
        <w:rPr>
          <w:rFonts w:ascii="Times New Roman" w:hAnsi="Times New Roman" w:cs="Times New Roman"/>
        </w:rPr>
        <w:t>other than their functional relationships defining their category assignments (i.e., objects belonging to the “northern” or “southern hemisphere”).</w:t>
      </w:r>
    </w:p>
    <w:p w14:paraId="60574CEB" w14:textId="7D789435" w:rsidR="00EC1CBE" w:rsidRPr="00F9232D" w:rsidRDefault="00EC1CBE" w:rsidP="00363B85">
      <w:pPr>
        <w:ind w:firstLine="720"/>
        <w:rPr>
          <w:rFonts w:ascii="Times New Roman" w:hAnsi="Times New Roman" w:cs="Times New Roman"/>
        </w:rPr>
      </w:pPr>
      <w:r w:rsidRPr="00F9232D">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sidRPr="00F9232D">
        <w:rPr>
          <w:rFonts w:ascii="Times New Roman" w:hAnsi="Times New Roman" w:cs="Times New Roman"/>
        </w:rPr>
        <w:t xml:space="preserve">to a subset of these exemplars </w:t>
      </w:r>
      <w:r w:rsidRPr="00F9232D">
        <w:rPr>
          <w:rFonts w:ascii="Times New Roman" w:hAnsi="Times New Roman" w:cs="Times New Roman"/>
        </w:rPr>
        <w:t xml:space="preserve">transfer more readily </w:t>
      </w:r>
      <w:r w:rsidR="00B95E04" w:rsidRPr="00F9232D">
        <w:rPr>
          <w:rFonts w:ascii="Times New Roman" w:hAnsi="Times New Roman" w:cs="Times New Roman"/>
        </w:rPr>
        <w:t xml:space="preserve">to other </w:t>
      </w:r>
      <w:r w:rsidRPr="00F9232D">
        <w:rPr>
          <w:rFonts w:ascii="Times New Roman" w:hAnsi="Times New Roman" w:cs="Times New Roman"/>
        </w:rPr>
        <w:t>exemplars within than between categories</w:t>
      </w:r>
      <w:r w:rsidR="001F48EF"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7D389C" w:rsidRPr="00F9232D">
            <w:rPr>
              <w:rFonts w:ascii="Times New Roman" w:eastAsia="Times New Roman" w:hAnsi="Times New Roman" w:cs="Times New Roman"/>
              <w:color w:val="000000"/>
            </w:rPr>
            <w:t>(Delamater &amp; Joseph, 2000; Johns &amp; Williams, 1998; Urcuioli et al., 1995)</w:t>
          </w:r>
        </w:sdtContent>
      </w:sdt>
      <w:r w:rsidRPr="00F9232D">
        <w:rPr>
          <w:rFonts w:ascii="Times New Roman" w:hAnsi="Times New Roman" w:cs="Times New Roman"/>
        </w:rPr>
        <w:t xml:space="preserve">. </w:t>
      </w:r>
      <w:r w:rsidR="00D72344" w:rsidRPr="00F9232D">
        <w:rPr>
          <w:rFonts w:ascii="Times New Roman" w:hAnsi="Times New Roman" w:cs="Times New Roman"/>
        </w:rPr>
        <w:t xml:space="preserve">Both </w:t>
      </w:r>
      <w:r w:rsidR="00AE2733" w:rsidRPr="00F9232D">
        <w:rPr>
          <w:rFonts w:ascii="Times New Roman" w:hAnsi="Times New Roman" w:cs="Times New Roman"/>
        </w:rPr>
        <w:t>Total</w:t>
      </w:r>
      <w:r w:rsidR="00D72344" w:rsidRPr="00F9232D">
        <w:rPr>
          <w:rFonts w:ascii="Times New Roman" w:hAnsi="Times New Roman" w:cs="Times New Roman"/>
        </w:rPr>
        <w:t>/</w:t>
      </w:r>
      <w:r w:rsidR="005832F1" w:rsidRPr="00F9232D">
        <w:rPr>
          <w:rFonts w:ascii="Times New Roman" w:hAnsi="Times New Roman" w:cs="Times New Roman"/>
        </w:rPr>
        <w:t>Partial</w:t>
      </w:r>
      <w:r w:rsidR="00D72344" w:rsidRPr="00F9232D">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sidRPr="00F9232D">
        <w:rPr>
          <w:rFonts w:ascii="Times New Roman" w:hAnsi="Times New Roman" w:cs="Times New Roman"/>
        </w:rPr>
        <w:t xml:space="preserve"> </w:t>
      </w:r>
    </w:p>
    <w:p w14:paraId="2D8264A3" w14:textId="2A370440" w:rsidR="007A7BE8" w:rsidRPr="00F9232D" w:rsidRDefault="00B95E04" w:rsidP="00636FB0">
      <w:pPr>
        <w:ind w:firstLine="720"/>
        <w:rPr>
          <w:rFonts w:ascii="Times New Roman" w:hAnsi="Times New Roman" w:cs="Times New Roman"/>
        </w:rPr>
      </w:pPr>
      <w:r w:rsidRPr="00F9232D">
        <w:rPr>
          <w:rFonts w:ascii="Times New Roman" w:hAnsi="Times New Roman" w:cs="Times New Roman"/>
        </w:rPr>
        <w:t>These conclusions are supported by our</w:t>
      </w:r>
      <w:r w:rsidR="00BB3CFE" w:rsidRPr="00F9232D">
        <w:rPr>
          <w:rFonts w:ascii="Times New Roman" w:hAnsi="Times New Roman" w:cs="Times New Roman"/>
        </w:rPr>
        <w:t xml:space="preserve"> accuracy </w:t>
      </w:r>
      <w:r w:rsidRPr="00F9232D">
        <w:rPr>
          <w:rFonts w:ascii="Times New Roman" w:hAnsi="Times New Roman" w:cs="Times New Roman"/>
        </w:rPr>
        <w:t>data in</w:t>
      </w:r>
      <w:r w:rsidR="00E67E11" w:rsidRPr="00F9232D">
        <w:rPr>
          <w:rFonts w:ascii="Times New Roman" w:hAnsi="Times New Roman" w:cs="Times New Roman"/>
        </w:rPr>
        <w:t xml:space="preserve"> </w:t>
      </w:r>
      <w:r w:rsidR="00BB3CFE" w:rsidRPr="00F9232D">
        <w:rPr>
          <w:rFonts w:ascii="Times New Roman" w:hAnsi="Times New Roman" w:cs="Times New Roman"/>
        </w:rPr>
        <w:t xml:space="preserve">both </w:t>
      </w:r>
      <w:r w:rsidRPr="00F9232D">
        <w:rPr>
          <w:rFonts w:ascii="Times New Roman" w:hAnsi="Times New Roman" w:cs="Times New Roman"/>
        </w:rPr>
        <w:t>E</w:t>
      </w:r>
      <w:r w:rsidR="00BB3CFE" w:rsidRPr="00F9232D">
        <w:rPr>
          <w:rFonts w:ascii="Times New Roman" w:hAnsi="Times New Roman" w:cs="Times New Roman"/>
        </w:rPr>
        <w:t xml:space="preserve">xperiments 1a and 1b. However, </w:t>
      </w:r>
      <w:r w:rsidR="00AC0628" w:rsidRPr="00F9232D">
        <w:rPr>
          <w:rFonts w:ascii="Times New Roman" w:hAnsi="Times New Roman" w:cs="Times New Roman"/>
        </w:rPr>
        <w:t xml:space="preserve">the </w:t>
      </w:r>
      <w:r w:rsidR="00813F6D" w:rsidRPr="00F9232D">
        <w:rPr>
          <w:rFonts w:ascii="Times New Roman" w:hAnsi="Times New Roman" w:cs="Times New Roman"/>
        </w:rPr>
        <w:t>RT</w:t>
      </w:r>
      <w:r w:rsidR="00AC0628" w:rsidRPr="00F9232D">
        <w:rPr>
          <w:rFonts w:ascii="Times New Roman" w:hAnsi="Times New Roman" w:cs="Times New Roman"/>
        </w:rPr>
        <w:t xml:space="preserve"> </w:t>
      </w:r>
      <w:r w:rsidRPr="00F9232D">
        <w:rPr>
          <w:rFonts w:ascii="Times New Roman" w:hAnsi="Times New Roman" w:cs="Times New Roman"/>
        </w:rPr>
        <w:t xml:space="preserve">data </w:t>
      </w:r>
      <w:r w:rsidR="00AC0628" w:rsidRPr="00F9232D">
        <w:rPr>
          <w:rFonts w:ascii="Times New Roman" w:hAnsi="Times New Roman" w:cs="Times New Roman"/>
        </w:rPr>
        <w:t xml:space="preserve">where not as clear. We only found </w:t>
      </w:r>
      <w:r w:rsidRPr="00F9232D">
        <w:rPr>
          <w:rFonts w:ascii="Times New Roman" w:hAnsi="Times New Roman" w:cs="Times New Roman"/>
        </w:rPr>
        <w:t xml:space="preserve">a </w:t>
      </w:r>
      <w:r w:rsidR="0005362F" w:rsidRPr="00F9232D">
        <w:rPr>
          <w:rFonts w:ascii="Times New Roman" w:hAnsi="Times New Roman" w:cs="Times New Roman"/>
        </w:rPr>
        <w:t xml:space="preserve">difference in </w:t>
      </w:r>
      <w:r w:rsidRPr="00F9232D">
        <w:rPr>
          <w:rFonts w:ascii="Times New Roman" w:hAnsi="Times New Roman" w:cs="Times New Roman"/>
        </w:rPr>
        <w:t>E</w:t>
      </w:r>
      <w:r w:rsidR="0005362F" w:rsidRPr="00F9232D">
        <w:rPr>
          <w:rFonts w:ascii="Times New Roman" w:hAnsi="Times New Roman" w:cs="Times New Roman"/>
        </w:rPr>
        <w:t xml:space="preserve">xperiment 1b, where </w:t>
      </w:r>
      <w:r w:rsidR="00AC0628" w:rsidRPr="00F9232D">
        <w:rPr>
          <w:rFonts w:ascii="Times New Roman" w:hAnsi="Times New Roman" w:cs="Times New Roman"/>
        </w:rPr>
        <w:t xml:space="preserve">people </w:t>
      </w:r>
      <w:r w:rsidR="0005362F" w:rsidRPr="00F9232D">
        <w:rPr>
          <w:rFonts w:ascii="Times New Roman" w:hAnsi="Times New Roman" w:cs="Times New Roman"/>
        </w:rPr>
        <w:t xml:space="preserve">were </w:t>
      </w:r>
      <w:r w:rsidR="00AC0628" w:rsidRPr="00F9232D">
        <w:rPr>
          <w:rFonts w:ascii="Times New Roman" w:hAnsi="Times New Roman" w:cs="Times New Roman"/>
        </w:rPr>
        <w:t xml:space="preserve">slower </w:t>
      </w:r>
      <w:r w:rsidR="0005362F" w:rsidRPr="00F9232D">
        <w:rPr>
          <w:rFonts w:ascii="Times New Roman" w:hAnsi="Times New Roman" w:cs="Times New Roman"/>
        </w:rPr>
        <w:t xml:space="preserve">to respond in the </w:t>
      </w:r>
      <w:r w:rsidR="00AE2733" w:rsidRPr="00F9232D">
        <w:rPr>
          <w:rFonts w:ascii="Times New Roman" w:hAnsi="Times New Roman" w:cs="Times New Roman"/>
        </w:rPr>
        <w:t>Total</w:t>
      </w:r>
      <w:r w:rsidR="0005362F" w:rsidRPr="00F9232D">
        <w:rPr>
          <w:rFonts w:ascii="Times New Roman" w:hAnsi="Times New Roman" w:cs="Times New Roman"/>
        </w:rPr>
        <w:t xml:space="preserve"> reversal condition than in the </w:t>
      </w:r>
      <w:r w:rsidR="005832F1" w:rsidRPr="00F9232D">
        <w:rPr>
          <w:rFonts w:ascii="Times New Roman" w:hAnsi="Times New Roman" w:cs="Times New Roman"/>
        </w:rPr>
        <w:t>Partial</w:t>
      </w:r>
      <w:r w:rsidR="0005362F" w:rsidRPr="00F9232D">
        <w:rPr>
          <w:rFonts w:ascii="Times New Roman" w:hAnsi="Times New Roman" w:cs="Times New Roman"/>
        </w:rPr>
        <w:t xml:space="preserve"> condition. </w:t>
      </w:r>
      <w:r w:rsidR="00636FB0" w:rsidRPr="00F9232D">
        <w:rPr>
          <w:rFonts w:ascii="Times New Roman" w:hAnsi="Times New Roman" w:cs="Times New Roman"/>
        </w:rPr>
        <w:t xml:space="preserve">Perhaps this was not observed in </w:t>
      </w:r>
      <w:r w:rsidRPr="00F9232D">
        <w:rPr>
          <w:rFonts w:ascii="Times New Roman" w:hAnsi="Times New Roman" w:cs="Times New Roman"/>
        </w:rPr>
        <w:t>E</w:t>
      </w:r>
      <w:r w:rsidR="00636FB0" w:rsidRPr="00F9232D">
        <w:rPr>
          <w:rFonts w:ascii="Times New Roman" w:hAnsi="Times New Roman" w:cs="Times New Roman"/>
        </w:rPr>
        <w:t>xperiment 1</w:t>
      </w:r>
      <w:r w:rsidRPr="00F9232D">
        <w:rPr>
          <w:rFonts w:ascii="Times New Roman" w:hAnsi="Times New Roman" w:cs="Times New Roman"/>
        </w:rPr>
        <w:t>a</w:t>
      </w:r>
      <w:r w:rsidR="00636FB0" w:rsidRPr="00F9232D">
        <w:rPr>
          <w:rFonts w:ascii="Times New Roman" w:hAnsi="Times New Roman" w:cs="Times New Roman"/>
        </w:rPr>
        <w:t xml:space="preserve"> because th</w:t>
      </w:r>
      <w:r w:rsidRPr="00F9232D">
        <w:rPr>
          <w:rFonts w:ascii="Times New Roman" w:hAnsi="Times New Roman" w:cs="Times New Roman"/>
        </w:rPr>
        <w:t>at</w:t>
      </w:r>
      <w:r w:rsidR="00636FB0" w:rsidRPr="00F9232D">
        <w:rPr>
          <w:rFonts w:ascii="Times New Roman" w:hAnsi="Times New Roman" w:cs="Times New Roman"/>
        </w:rPr>
        <w:t xml:space="preserve"> task was </w:t>
      </w:r>
      <w:r w:rsidR="00F83344" w:rsidRPr="00F9232D">
        <w:rPr>
          <w:rFonts w:ascii="Times New Roman" w:hAnsi="Times New Roman" w:cs="Times New Roman"/>
        </w:rPr>
        <w:t>easier,</w:t>
      </w:r>
      <w:r w:rsidR="00636FB0" w:rsidRPr="00F9232D">
        <w:rPr>
          <w:rFonts w:ascii="Times New Roman" w:hAnsi="Times New Roman" w:cs="Times New Roman"/>
        </w:rPr>
        <w:t xml:space="preserve"> and </w:t>
      </w:r>
      <w:r w:rsidR="00F83344" w:rsidRPr="00F9232D">
        <w:rPr>
          <w:rFonts w:ascii="Times New Roman" w:hAnsi="Times New Roman" w:cs="Times New Roman"/>
        </w:rPr>
        <w:t xml:space="preserve">it has been shown that </w:t>
      </w:r>
      <w:r w:rsidR="00636FB0" w:rsidRPr="00F9232D">
        <w:rPr>
          <w:rFonts w:ascii="Times New Roman" w:hAnsi="Times New Roman" w:cs="Times New Roman"/>
        </w:rPr>
        <w:t xml:space="preserve">cognitive load </w:t>
      </w:r>
      <w:r w:rsidR="00F83344" w:rsidRPr="00F9232D">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EndPr/>
        <w:sdtContent>
          <w:r w:rsidR="007D389C" w:rsidRPr="00F9232D">
            <w:rPr>
              <w:rFonts w:ascii="Times New Roman" w:hAnsi="Times New Roman" w:cs="Times New Roman"/>
              <w:color w:val="000000"/>
            </w:rPr>
            <w:t>(Nilsson et al., 2018)</w:t>
          </w:r>
        </w:sdtContent>
      </w:sdt>
      <w:r w:rsidR="00F83344" w:rsidRPr="00F9232D">
        <w:rPr>
          <w:rFonts w:ascii="Times New Roman" w:hAnsi="Times New Roman" w:cs="Times New Roman"/>
        </w:rPr>
        <w:t>.</w:t>
      </w:r>
      <w:r w:rsidRPr="00F9232D">
        <w:rPr>
          <w:rFonts w:ascii="Times New Roman" w:hAnsi="Times New Roman" w:cs="Times New Roman"/>
        </w:rPr>
        <w:t xml:space="preserve"> It is not clear what accounts for slower RTs in our </w:t>
      </w:r>
      <w:r w:rsidR="00AE2733" w:rsidRPr="00F9232D">
        <w:rPr>
          <w:rFonts w:ascii="Times New Roman" w:hAnsi="Times New Roman" w:cs="Times New Roman"/>
        </w:rPr>
        <w:t>Total</w:t>
      </w:r>
      <w:r w:rsidRPr="00F9232D">
        <w:rPr>
          <w:rFonts w:ascii="Times New Roman" w:hAnsi="Times New Roman" w:cs="Times New Roman"/>
        </w:rPr>
        <w:t xml:space="preserve"> reversal task. On </w:t>
      </w:r>
      <w:r w:rsidRPr="00F9232D">
        <w:rPr>
          <w:rFonts w:ascii="Times New Roman" w:hAnsi="Times New Roman" w:cs="Times New Roman"/>
          <w:i/>
          <w:iCs/>
        </w:rPr>
        <w:t>a priori</w:t>
      </w:r>
      <w:r w:rsidRPr="00F9232D">
        <w:rPr>
          <w:rFonts w:ascii="Times New Roman" w:hAnsi="Times New Roman" w:cs="Times New Roman"/>
        </w:rPr>
        <w:t xml:space="preserve"> grounds, one could have expected faster RTs in this condition. In any case, while the Experiment 1b data could be described in terms of a speed-accuracy </w:t>
      </w:r>
      <w:r w:rsidR="00621176" w:rsidRPr="00F9232D">
        <w:rPr>
          <w:rFonts w:ascii="Times New Roman" w:hAnsi="Times New Roman" w:cs="Times New Roman"/>
        </w:rPr>
        <w:t>trade-off</w:t>
      </w:r>
      <w:r w:rsidRPr="00F9232D">
        <w:rPr>
          <w:rFonts w:ascii="Times New Roman" w:hAnsi="Times New Roman" w:cs="Times New Roman"/>
        </w:rPr>
        <w:t xml:space="preserve"> across </w:t>
      </w:r>
      <w:r w:rsidR="005832F1" w:rsidRPr="00F9232D">
        <w:rPr>
          <w:rFonts w:ascii="Times New Roman" w:hAnsi="Times New Roman" w:cs="Times New Roman"/>
        </w:rPr>
        <w:t>Partial</w:t>
      </w:r>
      <w:r w:rsidRPr="00F9232D">
        <w:rPr>
          <w:rFonts w:ascii="Times New Roman" w:hAnsi="Times New Roman" w:cs="Times New Roman"/>
        </w:rPr>
        <w:t xml:space="preserve"> and </w:t>
      </w:r>
      <w:r w:rsidR="00AE2733" w:rsidRPr="00F9232D">
        <w:rPr>
          <w:rFonts w:ascii="Times New Roman" w:hAnsi="Times New Roman" w:cs="Times New Roman"/>
        </w:rPr>
        <w:t>Total</w:t>
      </w:r>
      <w:r w:rsidRPr="00F9232D">
        <w:rPr>
          <w:rFonts w:ascii="Times New Roman" w:hAnsi="Times New Roman" w:cs="Times New Roman"/>
        </w:rPr>
        <w:t xml:space="preserve"> reversal conditions, the Experiment 1a data cannot be described in this way. Apparently, slower RTs in the difficult </w:t>
      </w:r>
      <w:r w:rsidR="00AE2733" w:rsidRPr="00F9232D">
        <w:rPr>
          <w:rFonts w:ascii="Times New Roman" w:hAnsi="Times New Roman" w:cs="Times New Roman"/>
        </w:rPr>
        <w:t>Total</w:t>
      </w:r>
      <w:r w:rsidRPr="00F9232D">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1F96706A" w:rsidR="00514A4B" w:rsidRPr="00F9232D" w:rsidRDefault="00D847D2" w:rsidP="005E3F62">
      <w:pPr>
        <w:ind w:firstLine="720"/>
        <w:rPr>
          <w:rFonts w:ascii="Times New Roman" w:hAnsi="Times New Roman" w:cs="Times New Roman"/>
        </w:rPr>
      </w:pPr>
      <w:r w:rsidRPr="00F9232D">
        <w:rPr>
          <w:rFonts w:ascii="Times New Roman" w:hAnsi="Times New Roman" w:cs="Times New Roman"/>
        </w:rPr>
        <w:t xml:space="preserve">Another finding we observed was </w:t>
      </w:r>
      <w:r w:rsidR="002E43C5" w:rsidRPr="00F9232D">
        <w:rPr>
          <w:rFonts w:ascii="Times New Roman" w:hAnsi="Times New Roman" w:cs="Times New Roman"/>
        </w:rPr>
        <w:t xml:space="preserve">a </w:t>
      </w:r>
      <w:r w:rsidR="005451FC" w:rsidRPr="00F9232D">
        <w:rPr>
          <w:rFonts w:ascii="Times New Roman" w:hAnsi="Times New Roman" w:cs="Times New Roman"/>
        </w:rPr>
        <w:t>within-</w:t>
      </w:r>
      <w:r w:rsidRPr="00F9232D">
        <w:rPr>
          <w:rFonts w:ascii="Times New Roman" w:hAnsi="Times New Roman" w:cs="Times New Roman"/>
        </w:rPr>
        <w:t xml:space="preserve">category interference </w:t>
      </w:r>
      <w:r w:rsidR="00315268" w:rsidRPr="00F9232D">
        <w:rPr>
          <w:rFonts w:ascii="Times New Roman" w:hAnsi="Times New Roman" w:cs="Times New Roman"/>
        </w:rPr>
        <w:t>from reversed to</w:t>
      </w:r>
      <w:r w:rsidRPr="00F9232D">
        <w:rPr>
          <w:rFonts w:ascii="Times New Roman" w:hAnsi="Times New Roman" w:cs="Times New Roman"/>
        </w:rPr>
        <w:t xml:space="preserve"> nonrevers</w:t>
      </w:r>
      <w:r w:rsidR="00315268" w:rsidRPr="00F9232D">
        <w:rPr>
          <w:rFonts w:ascii="Times New Roman" w:hAnsi="Times New Roman" w:cs="Times New Roman"/>
        </w:rPr>
        <w:t>ed</w:t>
      </w:r>
      <w:r w:rsidRPr="00F9232D">
        <w:rPr>
          <w:rFonts w:ascii="Times New Roman" w:hAnsi="Times New Roman" w:cs="Times New Roman"/>
        </w:rPr>
        <w:t xml:space="preserve"> exemplars. </w:t>
      </w:r>
      <w:r w:rsidR="002E43C5" w:rsidRPr="00F9232D">
        <w:rPr>
          <w:rFonts w:ascii="Times New Roman" w:hAnsi="Times New Roman" w:cs="Times New Roman"/>
        </w:rPr>
        <w:t xml:space="preserve">In the Partial Reversal task, when </w:t>
      </w:r>
      <w:r w:rsidRPr="00F9232D">
        <w:rPr>
          <w:rFonts w:ascii="Times New Roman" w:hAnsi="Times New Roman" w:cs="Times New Roman"/>
        </w:rPr>
        <w:t xml:space="preserve">only </w:t>
      </w:r>
      <w:r w:rsidR="002E43C5" w:rsidRPr="00F9232D">
        <w:rPr>
          <w:rFonts w:ascii="Times New Roman" w:hAnsi="Times New Roman" w:cs="Times New Roman"/>
        </w:rPr>
        <w:t>half of</w:t>
      </w:r>
      <w:r w:rsidRPr="00F9232D">
        <w:rPr>
          <w:rFonts w:ascii="Times New Roman" w:hAnsi="Times New Roman" w:cs="Times New Roman"/>
        </w:rPr>
        <w:t xml:space="preserve"> exemplars' category assignments were reversed, the accuracy for nonreversed exemplars worsened</w:t>
      </w:r>
      <w:r w:rsidR="002E43C5" w:rsidRPr="00F9232D">
        <w:rPr>
          <w:rFonts w:ascii="Times New Roman" w:hAnsi="Times New Roman" w:cs="Times New Roman"/>
        </w:rPr>
        <w:t xml:space="preserve">. We interpret this as evidence </w:t>
      </w:r>
      <w:r w:rsidRPr="00F9232D">
        <w:rPr>
          <w:rFonts w:ascii="Times New Roman" w:hAnsi="Times New Roman" w:cs="Times New Roman"/>
        </w:rPr>
        <w:t xml:space="preserve">indicating that </w:t>
      </w:r>
      <w:r w:rsidR="00F633AA" w:rsidRPr="00F9232D">
        <w:rPr>
          <w:rFonts w:ascii="Times New Roman" w:hAnsi="Times New Roman" w:cs="Times New Roman"/>
        </w:rPr>
        <w:t xml:space="preserve">exemplars </w:t>
      </w:r>
      <w:r w:rsidR="00FF412C" w:rsidRPr="00F9232D">
        <w:rPr>
          <w:rFonts w:ascii="Times New Roman" w:hAnsi="Times New Roman" w:cs="Times New Roman"/>
        </w:rPr>
        <w:t xml:space="preserve">within a category </w:t>
      </w:r>
      <w:r w:rsidR="00F633AA" w:rsidRPr="00F9232D">
        <w:rPr>
          <w:rFonts w:ascii="Times New Roman" w:hAnsi="Times New Roman" w:cs="Times New Roman"/>
        </w:rPr>
        <w:t>were commonly coded</w:t>
      </w:r>
      <w:r w:rsidR="00BD078F" w:rsidRPr="00F9232D">
        <w:rPr>
          <w:rFonts w:ascii="Times New Roman" w:hAnsi="Times New Roman" w:cs="Times New Roman"/>
        </w:rPr>
        <w:t>.</w:t>
      </w:r>
      <w:r w:rsidR="00F633AA" w:rsidRPr="00F9232D">
        <w:rPr>
          <w:rFonts w:ascii="Times New Roman" w:hAnsi="Times New Roman" w:cs="Times New Roman"/>
        </w:rPr>
        <w:t xml:space="preserve"> </w:t>
      </w:r>
      <w:r w:rsidR="00BD078F" w:rsidRPr="00F9232D">
        <w:rPr>
          <w:rFonts w:ascii="Times New Roman" w:hAnsi="Times New Roman" w:cs="Times New Roman"/>
        </w:rPr>
        <w:t>If people would have learn</w:t>
      </w:r>
      <w:r w:rsidR="00315268" w:rsidRPr="00F9232D">
        <w:rPr>
          <w:rFonts w:ascii="Times New Roman" w:hAnsi="Times New Roman" w:cs="Times New Roman"/>
        </w:rPr>
        <w:t>ed</w:t>
      </w:r>
      <w:r w:rsidR="00BD078F" w:rsidRPr="00F9232D">
        <w:rPr>
          <w:rFonts w:ascii="Times New Roman" w:hAnsi="Times New Roman" w:cs="Times New Roman"/>
        </w:rPr>
        <w:t xml:space="preserve"> unique</w:t>
      </w:r>
      <w:r w:rsidR="00315268" w:rsidRPr="00F9232D">
        <w:rPr>
          <w:rFonts w:ascii="Times New Roman" w:hAnsi="Times New Roman" w:cs="Times New Roman"/>
        </w:rPr>
        <w:t xml:space="preserve"> </w:t>
      </w:r>
      <w:r w:rsidR="00BD078F" w:rsidRPr="00F9232D">
        <w:rPr>
          <w:rFonts w:ascii="Times New Roman" w:hAnsi="Times New Roman" w:cs="Times New Roman"/>
        </w:rPr>
        <w:t>exemplar</w:t>
      </w:r>
      <w:r w:rsidR="00315268" w:rsidRPr="00F9232D">
        <w:rPr>
          <w:rFonts w:ascii="Times New Roman" w:hAnsi="Times New Roman" w:cs="Times New Roman"/>
        </w:rPr>
        <w:t>-category</w:t>
      </w:r>
      <w:r w:rsidR="00BD078F" w:rsidRPr="00F9232D">
        <w:rPr>
          <w:rFonts w:ascii="Times New Roman" w:hAnsi="Times New Roman" w:cs="Times New Roman"/>
        </w:rPr>
        <w:t xml:space="preserve"> associations</w:t>
      </w:r>
      <w:r w:rsidR="00FF412C" w:rsidRPr="00F9232D">
        <w:rPr>
          <w:rFonts w:ascii="Times New Roman" w:hAnsi="Times New Roman" w:cs="Times New Roman"/>
        </w:rPr>
        <w:t xml:space="preserve"> in contrast to </w:t>
      </w:r>
      <w:r w:rsidR="00315268" w:rsidRPr="00F9232D">
        <w:rPr>
          <w:rFonts w:ascii="Times New Roman" w:hAnsi="Times New Roman" w:cs="Times New Roman"/>
        </w:rPr>
        <w:t xml:space="preserve">forming associations with </w:t>
      </w:r>
      <w:r w:rsidR="00FF412C" w:rsidRPr="00F9232D">
        <w:rPr>
          <w:rFonts w:ascii="Times New Roman" w:hAnsi="Times New Roman" w:cs="Times New Roman"/>
        </w:rPr>
        <w:t>a common code</w:t>
      </w:r>
      <w:r w:rsidR="00BD078F" w:rsidRPr="00F9232D">
        <w:rPr>
          <w:rFonts w:ascii="Times New Roman" w:hAnsi="Times New Roman" w:cs="Times New Roman"/>
        </w:rPr>
        <w:t xml:space="preserve">, there would be no reason </w:t>
      </w:r>
      <w:r w:rsidR="00BD0D56" w:rsidRPr="00F9232D">
        <w:rPr>
          <w:rFonts w:ascii="Times New Roman" w:hAnsi="Times New Roman" w:cs="Times New Roman"/>
        </w:rPr>
        <w:t xml:space="preserve">for an impairment in performance </w:t>
      </w:r>
      <w:r w:rsidR="00315268" w:rsidRPr="00F9232D">
        <w:rPr>
          <w:rFonts w:ascii="Times New Roman" w:hAnsi="Times New Roman" w:cs="Times New Roman"/>
        </w:rPr>
        <w:t>to</w:t>
      </w:r>
      <w:r w:rsidR="00BD0D56" w:rsidRPr="00F9232D">
        <w:rPr>
          <w:rFonts w:ascii="Times New Roman" w:hAnsi="Times New Roman" w:cs="Times New Roman"/>
        </w:rPr>
        <w:t xml:space="preserve"> non</w:t>
      </w:r>
      <w:r w:rsidR="00FF412C" w:rsidRPr="00F9232D">
        <w:rPr>
          <w:rFonts w:ascii="Times New Roman" w:hAnsi="Times New Roman" w:cs="Times New Roman"/>
        </w:rPr>
        <w:t xml:space="preserve">reversed </w:t>
      </w:r>
      <w:r w:rsidR="00BD0D56" w:rsidRPr="00F9232D">
        <w:rPr>
          <w:rFonts w:ascii="Times New Roman" w:hAnsi="Times New Roman" w:cs="Times New Roman"/>
        </w:rPr>
        <w:t>exemplars</w:t>
      </w:r>
      <w:r w:rsidR="00315268" w:rsidRPr="00F9232D">
        <w:rPr>
          <w:rFonts w:ascii="Times New Roman" w:hAnsi="Times New Roman" w:cs="Times New Roman"/>
        </w:rPr>
        <w:t xml:space="preserve"> in the Partial task</w:t>
      </w:r>
      <w:r w:rsidR="00BD0D56" w:rsidRPr="00F9232D">
        <w:rPr>
          <w:rFonts w:ascii="Times New Roman" w:hAnsi="Times New Roman" w:cs="Times New Roman"/>
        </w:rPr>
        <w:t xml:space="preserve">. </w:t>
      </w:r>
      <w:r w:rsidR="00FF412C" w:rsidRPr="00F9232D">
        <w:rPr>
          <w:rFonts w:ascii="Times New Roman" w:hAnsi="Times New Roman" w:cs="Times New Roman"/>
        </w:rPr>
        <w:t xml:space="preserve">Nevertheless, </w:t>
      </w:r>
      <w:r w:rsidR="00E30682" w:rsidRPr="00F9232D">
        <w:rPr>
          <w:rFonts w:ascii="Times New Roman" w:hAnsi="Times New Roman" w:cs="Times New Roman"/>
        </w:rPr>
        <w:t>the performance for nonreversed exemplars decreased just after the reversal</w:t>
      </w:r>
      <w:r w:rsidR="009920AF" w:rsidRPr="00F9232D">
        <w:rPr>
          <w:rFonts w:ascii="Times New Roman" w:hAnsi="Times New Roman" w:cs="Times New Roman"/>
        </w:rPr>
        <w:t xml:space="preserve">, </w:t>
      </w:r>
      <w:r w:rsidR="00315268" w:rsidRPr="00F9232D">
        <w:rPr>
          <w:rFonts w:ascii="Times New Roman" w:hAnsi="Times New Roman" w:cs="Times New Roman"/>
        </w:rPr>
        <w:t xml:space="preserve">and </w:t>
      </w:r>
      <w:r w:rsidR="009920AF" w:rsidRPr="00F9232D">
        <w:rPr>
          <w:rFonts w:ascii="Times New Roman" w:hAnsi="Times New Roman" w:cs="Times New Roman"/>
        </w:rPr>
        <w:t xml:space="preserve">in Experiment 1b this interference lasted for two blocks post-reversal. Where </w:t>
      </w:r>
      <w:r w:rsidR="00E9170D" w:rsidRPr="00F9232D">
        <w:rPr>
          <w:rFonts w:ascii="Times New Roman" w:hAnsi="Times New Roman" w:cs="Times New Roman"/>
        </w:rPr>
        <w:t xml:space="preserve">participants had difficulty to reach their baseline performance for two blocks and even in the second block after performance their performance was </w:t>
      </w:r>
      <w:r w:rsidR="005E3F62" w:rsidRPr="00F9232D">
        <w:rPr>
          <w:rFonts w:ascii="Times New Roman" w:hAnsi="Times New Roman" w:cs="Times New Roman"/>
        </w:rPr>
        <w:t>worse</w:t>
      </w:r>
      <w:r w:rsidR="00E9170D" w:rsidRPr="00F9232D">
        <w:rPr>
          <w:rFonts w:ascii="Times New Roman" w:hAnsi="Times New Roman" w:cs="Times New Roman"/>
        </w:rPr>
        <w:t xml:space="preserve"> than the completely new learnt category learnt from the Total Reversal task</w:t>
      </w:r>
      <w:r w:rsidRPr="00F9232D">
        <w:rPr>
          <w:rFonts w:ascii="Times New Roman" w:hAnsi="Times New Roman" w:cs="Times New Roman"/>
        </w:rPr>
        <w:t>.</w:t>
      </w:r>
      <w:r w:rsidR="000A49BD" w:rsidRPr="00F9232D">
        <w:rPr>
          <w:rFonts w:ascii="Times New Roman" w:hAnsi="Times New Roman" w:cs="Times New Roman"/>
        </w:rPr>
        <w:t xml:space="preserve"> </w:t>
      </w:r>
    </w:p>
    <w:p w14:paraId="27B8C0C1" w14:textId="643789EF" w:rsidR="00875817" w:rsidRPr="00F9232D" w:rsidRDefault="00EC1CBE" w:rsidP="00A953B3">
      <w:pPr>
        <w:ind w:firstLine="720"/>
        <w:rPr>
          <w:rFonts w:ascii="Times New Roman" w:hAnsi="Times New Roman" w:cs="Times New Roman"/>
          <w:strike/>
          <w:color w:val="000000"/>
        </w:rPr>
      </w:pPr>
      <w:r w:rsidRPr="00F9232D">
        <w:rPr>
          <w:rFonts w:ascii="Times New Roman" w:hAnsi="Times New Roman" w:cs="Times New Roman"/>
        </w:rPr>
        <w:lastRenderedPageBreak/>
        <w:t>Others have comment</w:t>
      </w:r>
      <w:r w:rsidR="00D72344" w:rsidRPr="00F9232D">
        <w:rPr>
          <w:rFonts w:ascii="Times New Roman" w:hAnsi="Times New Roman" w:cs="Times New Roman"/>
        </w:rPr>
        <w:t>ed</w:t>
      </w:r>
      <w:r w:rsidRPr="00F9232D">
        <w:rPr>
          <w:rFonts w:ascii="Times New Roman" w:hAnsi="Times New Roman" w:cs="Times New Roman"/>
        </w:rPr>
        <w:t xml:space="preserve"> on the possibility that associative processes might play a role in category learning</w:t>
      </w:r>
      <w:r w:rsidR="00C746C0"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07242840"/>
          <w:placeholder>
            <w:docPart w:val="6346FD14AB1D4794A2EEA003D4E93B39"/>
          </w:placeholder>
        </w:sdtPr>
        <w:sdtEndPr/>
        <w:sdtContent>
          <w:r w:rsidR="007D389C" w:rsidRPr="00F9232D">
            <w:rPr>
              <w:rFonts w:ascii="Times New Roman" w:eastAsia="Times New Roman" w:hAnsi="Times New Roman" w:cs="Times New Roman"/>
              <w:color w:val="000000"/>
            </w:rPr>
            <w:t>(Delamater, 1998; Goldstone, 1994; Honey &amp; Hall, 1989; Kruschke, 1992; Miller &amp; Dollard, 1941; Turner &amp; Wasserman, 2023; Wasserman et al., 2015)</w:t>
          </w:r>
        </w:sdtContent>
      </w:sdt>
      <w:r w:rsidRPr="00F9232D">
        <w:rPr>
          <w:rFonts w:ascii="Times New Roman" w:hAnsi="Times New Roman" w:cs="Times New Roman"/>
        </w:rPr>
        <w:t xml:space="preserve">. </w:t>
      </w:r>
      <w:r w:rsidR="00315268" w:rsidRPr="00F9232D">
        <w:rPr>
          <w:rFonts w:ascii="Times New Roman" w:hAnsi="Times New Roman" w:cs="Times New Roman"/>
        </w:rPr>
        <w:t>For example, t</w:t>
      </w:r>
      <w:r w:rsidR="00986418" w:rsidRPr="00F9232D">
        <w:rPr>
          <w:rFonts w:ascii="Times New Roman" w:hAnsi="Times New Roman" w:cs="Times New Roman"/>
        </w:rPr>
        <w:t>he</w:t>
      </w:r>
      <w:r w:rsidR="00FE67AF" w:rsidRPr="00F9232D">
        <w:rPr>
          <w:rFonts w:ascii="Times New Roman" w:hAnsi="Times New Roman" w:cs="Times New Roman"/>
        </w:rPr>
        <w:t xml:space="preserve"> Attention Learning Covering Map</w:t>
      </w:r>
      <w:r w:rsidR="00986418" w:rsidRPr="00F9232D">
        <w:rPr>
          <w:rFonts w:ascii="Times New Roman" w:hAnsi="Times New Roman" w:cs="Times New Roman"/>
        </w:rPr>
        <w:t xml:space="preserve"> </w:t>
      </w:r>
      <w:r w:rsidR="003B3CAC" w:rsidRPr="00F9232D">
        <w:rPr>
          <w:rFonts w:ascii="Times New Roman" w:hAnsi="Times New Roman" w:cs="Times New Roman"/>
        </w:rPr>
        <w:t>(</w:t>
      </w:r>
      <w:r w:rsidR="00986418" w:rsidRPr="00F9232D">
        <w:rPr>
          <w:rFonts w:ascii="Times New Roman" w:hAnsi="Times New Roman" w:cs="Times New Roman"/>
        </w:rPr>
        <w:t>ALCOVE</w:t>
      </w:r>
      <w:r w:rsidR="003B3CAC" w:rsidRPr="00F9232D">
        <w:rPr>
          <w:rFonts w:ascii="Times New Roman" w:hAnsi="Times New Roman" w:cs="Times New Roman"/>
        </w:rPr>
        <w:t>)</w:t>
      </w:r>
      <w:r w:rsidR="00986418" w:rsidRPr="00F9232D">
        <w:rPr>
          <w:rFonts w:ascii="Times New Roman" w:hAnsi="Times New Roman" w:cs="Times New Roman"/>
        </w:rPr>
        <w:t xml:space="preserve"> </w:t>
      </w:r>
      <w:r w:rsidR="006757C6" w:rsidRPr="00F9232D">
        <w:rPr>
          <w:rFonts w:ascii="Times New Roman" w:hAnsi="Times New Roman" w:cs="Times New Roman"/>
        </w:rPr>
        <w:t xml:space="preserve">connectionist </w:t>
      </w:r>
      <w:r w:rsidR="00986418" w:rsidRPr="00F9232D">
        <w:rPr>
          <w:rFonts w:ascii="Times New Roman" w:hAnsi="Times New Roman" w:cs="Times New Roman"/>
        </w:rPr>
        <w:t xml:space="preserve">model </w:t>
      </w:r>
      <w:sdt>
        <w:sdtPr>
          <w:rPr>
            <w:rFonts w:ascii="Times New Roman" w:hAnsi="Times New Roman" w:cs="Times New Roman"/>
            <w:color w:val="000000"/>
          </w:rPr>
          <w:tag w:val="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230274684"/>
          <w:placeholder>
            <w:docPart w:val="DefaultPlaceholder_-1854013440"/>
          </w:placeholder>
        </w:sdtPr>
        <w:sdtEndPr/>
        <w:sdtContent>
          <w:r w:rsidR="007D389C" w:rsidRPr="00F9232D">
            <w:rPr>
              <w:rFonts w:ascii="Times New Roman" w:hAnsi="Times New Roman" w:cs="Times New Roman"/>
              <w:color w:val="000000"/>
            </w:rPr>
            <w:t>(Kruschke, 1992)</w:t>
          </w:r>
        </w:sdtContent>
      </w:sdt>
      <w:r w:rsidR="001159B4" w:rsidRPr="00F9232D">
        <w:rPr>
          <w:rFonts w:ascii="Times New Roman" w:hAnsi="Times New Roman" w:cs="Times New Roman"/>
          <w:color w:val="000000"/>
        </w:rPr>
        <w:t xml:space="preserve"> account</w:t>
      </w:r>
      <w:r w:rsidR="00315268" w:rsidRPr="00F9232D">
        <w:rPr>
          <w:rFonts w:ascii="Times New Roman" w:hAnsi="Times New Roman" w:cs="Times New Roman"/>
          <w:color w:val="000000"/>
        </w:rPr>
        <w:t>s</w:t>
      </w:r>
      <w:r w:rsidR="001159B4" w:rsidRPr="00F9232D">
        <w:rPr>
          <w:rFonts w:ascii="Times New Roman" w:hAnsi="Times New Roman" w:cs="Times New Roman"/>
          <w:color w:val="000000"/>
        </w:rPr>
        <w:t xml:space="preserve"> for pigeon</w:t>
      </w:r>
      <w:r w:rsidR="001140B3" w:rsidRPr="00F9232D">
        <w:rPr>
          <w:rFonts w:ascii="Times New Roman" w:hAnsi="Times New Roman" w:cs="Times New Roman"/>
          <w:color w:val="000000"/>
        </w:rPr>
        <w:t xml:space="preserve"> categor</w:t>
      </w:r>
      <w:r w:rsidR="00315268" w:rsidRPr="00F9232D">
        <w:rPr>
          <w:rFonts w:ascii="Times New Roman" w:hAnsi="Times New Roman" w:cs="Times New Roman"/>
          <w:color w:val="000000"/>
        </w:rPr>
        <w:t>y</w:t>
      </w:r>
      <w:r w:rsidR="001140B3" w:rsidRPr="00F9232D">
        <w:rPr>
          <w:rFonts w:ascii="Times New Roman" w:hAnsi="Times New Roman" w:cs="Times New Roman"/>
          <w:color w:val="000000"/>
        </w:rPr>
        <w:t xml:space="preserve"> learning </w:t>
      </w:r>
      <w:r w:rsidR="00315268" w:rsidRPr="00F9232D">
        <w:rPr>
          <w:rFonts w:ascii="Times New Roman" w:hAnsi="Times New Roman" w:cs="Times New Roman"/>
          <w:color w:val="000000"/>
        </w:rPr>
        <w:t xml:space="preserve">data </w:t>
      </w:r>
      <w:r w:rsidR="001140B3" w:rsidRPr="00F9232D">
        <w:rPr>
          <w:rFonts w:ascii="Times New Roman" w:hAnsi="Times New Roman" w:cs="Times New Roman"/>
          <w:color w:val="000000"/>
        </w:rPr>
        <w:t xml:space="preserve">in several tasks </w:t>
      </w:r>
      <w:sdt>
        <w:sdtPr>
          <w:rPr>
            <w:rFonts w:ascii="Times New Roman" w:hAnsi="Times New Roman" w:cs="Times New Roman"/>
            <w:color w:val="000000"/>
          </w:rPr>
          <w:tag w:val="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490007497"/>
          <w:placeholder>
            <w:docPart w:val="DefaultPlaceholder_-1854013440"/>
          </w:placeholder>
        </w:sdtPr>
        <w:sdtEndPr/>
        <w:sdtContent>
          <w:r w:rsidR="007D389C" w:rsidRPr="00F9232D">
            <w:rPr>
              <w:rFonts w:ascii="Times New Roman" w:hAnsi="Times New Roman" w:cs="Times New Roman"/>
              <w:color w:val="000000"/>
            </w:rPr>
            <w:t>(Navarro et al., 2019)</w:t>
          </w:r>
        </w:sdtContent>
      </w:sdt>
      <w:r w:rsidR="001140B3" w:rsidRPr="00F9232D">
        <w:rPr>
          <w:rFonts w:ascii="Times New Roman" w:hAnsi="Times New Roman" w:cs="Times New Roman"/>
          <w:color w:val="000000"/>
        </w:rPr>
        <w:t xml:space="preserve">, but </w:t>
      </w:r>
      <w:r w:rsidR="004F5B2C" w:rsidRPr="00F9232D">
        <w:rPr>
          <w:rFonts w:ascii="Times New Roman" w:hAnsi="Times New Roman" w:cs="Times New Roman"/>
          <w:color w:val="000000"/>
        </w:rPr>
        <w:t xml:space="preserve">it cannot explain </w:t>
      </w:r>
      <w:r w:rsidR="00315268" w:rsidRPr="00F9232D">
        <w:rPr>
          <w:rFonts w:ascii="Times New Roman" w:hAnsi="Times New Roman" w:cs="Times New Roman"/>
          <w:color w:val="000000"/>
        </w:rPr>
        <w:t xml:space="preserve">some </w:t>
      </w:r>
      <w:r w:rsidR="004F5B2C" w:rsidRPr="00F9232D">
        <w:rPr>
          <w:rFonts w:ascii="Times New Roman" w:hAnsi="Times New Roman" w:cs="Times New Roman"/>
          <w:color w:val="000000"/>
        </w:rPr>
        <w:t>human</w:t>
      </w:r>
      <w:r w:rsidR="00315268" w:rsidRPr="00F9232D">
        <w:rPr>
          <w:rFonts w:ascii="Times New Roman" w:hAnsi="Times New Roman" w:cs="Times New Roman"/>
          <w:color w:val="000000"/>
        </w:rPr>
        <w:t xml:space="preserve"> category learning effects</w:t>
      </w:r>
      <w:r w:rsidR="004F5B2C" w:rsidRPr="00F9232D">
        <w:rPr>
          <w:rFonts w:ascii="Times New Roman" w:hAnsi="Times New Roman" w:cs="Times New Roman"/>
          <w:color w:val="000000"/>
        </w:rPr>
        <w:t>, such as rule-based categorization.</w:t>
      </w:r>
      <w:r w:rsidR="00D74C0C" w:rsidRPr="00F9232D">
        <w:rPr>
          <w:rFonts w:ascii="Times New Roman" w:hAnsi="Times New Roman" w:cs="Times New Roman"/>
          <w:color w:val="000000"/>
        </w:rPr>
        <w:t xml:space="preserve"> </w:t>
      </w:r>
      <w:r w:rsidR="00A96615" w:rsidRPr="00F9232D">
        <w:rPr>
          <w:rFonts w:ascii="Times New Roman" w:hAnsi="Times New Roman" w:cs="Times New Roman"/>
          <w:color w:val="000000"/>
        </w:rPr>
        <w:t>ALCOVE's success is partly due to its ability to adjust attention to different stimulus dimensions, allocating more to relevant ones and less to irrelevant ones. For instance, in a size-based categorization task, the model "stretches" the size dimension while "shrinking" irrelevant ones</w:t>
      </w:r>
      <w:r w:rsidR="008B0EA5"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198279496"/>
          <w:placeholder>
            <w:docPart w:val="DefaultPlaceholder_-1854013440"/>
          </w:placeholder>
        </w:sdtPr>
        <w:sdtEndPr/>
        <w:sdtContent>
          <w:r w:rsidR="007D389C" w:rsidRPr="00F9232D">
            <w:rPr>
              <w:rFonts w:ascii="Times New Roman" w:hAnsi="Times New Roman" w:cs="Times New Roman"/>
              <w:color w:val="000000"/>
            </w:rPr>
            <w:t>(Kruschke, 1992)</w:t>
          </w:r>
        </w:sdtContent>
      </w:sdt>
      <w:r w:rsidR="007C66E5" w:rsidRPr="00F9232D">
        <w:rPr>
          <w:rFonts w:ascii="Times New Roman" w:hAnsi="Times New Roman" w:cs="Times New Roman"/>
          <w:color w:val="000000"/>
        </w:rPr>
        <w:t xml:space="preserve">. </w:t>
      </w:r>
      <w:r w:rsidR="00051F3F" w:rsidRPr="00F9232D">
        <w:rPr>
          <w:rFonts w:ascii="Times New Roman" w:hAnsi="Times New Roman" w:cs="Times New Roman"/>
          <w:color w:val="000000"/>
        </w:rPr>
        <w:t xml:space="preserve">However, some alternative theories suggest that </w:t>
      </w:r>
      <w:r w:rsidR="00315268" w:rsidRPr="00F9232D">
        <w:rPr>
          <w:rFonts w:ascii="Times New Roman" w:hAnsi="Times New Roman" w:cs="Times New Roman"/>
          <w:color w:val="000000"/>
        </w:rPr>
        <w:t xml:space="preserve">changes in </w:t>
      </w:r>
      <w:r w:rsidR="00051F3F" w:rsidRPr="00F9232D">
        <w:rPr>
          <w:rFonts w:ascii="Times New Roman" w:hAnsi="Times New Roman" w:cs="Times New Roman"/>
          <w:color w:val="000000"/>
        </w:rPr>
        <w:t>attention</w:t>
      </w:r>
      <w:r w:rsidR="00315268" w:rsidRPr="00F9232D">
        <w:rPr>
          <w:rFonts w:ascii="Times New Roman" w:hAnsi="Times New Roman" w:cs="Times New Roman"/>
          <w:color w:val="000000"/>
        </w:rPr>
        <w:t xml:space="preserve"> across dimensions</w:t>
      </w:r>
      <w:r w:rsidR="00051F3F" w:rsidRPr="00F9232D">
        <w:rPr>
          <w:rFonts w:ascii="Times New Roman" w:hAnsi="Times New Roman" w:cs="Times New Roman"/>
          <w:color w:val="000000"/>
        </w:rPr>
        <w:t xml:space="preserve"> might not be a prerequisite for category formation</w:t>
      </w:r>
      <w:r w:rsidR="00AE5932" w:rsidRPr="00F9232D">
        <w:rPr>
          <w:rFonts w:ascii="Times New Roman" w:hAnsi="Times New Roman" w:cs="Times New Roman"/>
          <w:color w:val="000000"/>
        </w:rPr>
        <w:t>.</w:t>
      </w:r>
      <w:r w:rsidR="00051F3F"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38269423"/>
          <w:placeholder>
            <w:docPart w:val="DefaultPlaceholder_-1854013440"/>
          </w:placeholder>
        </w:sdtPr>
        <w:sdtEndPr/>
        <w:sdtContent>
          <w:r w:rsidR="007D389C" w:rsidRPr="00F9232D">
            <w:rPr>
              <w:rFonts w:ascii="Times New Roman" w:eastAsia="Times New Roman" w:hAnsi="Times New Roman" w:cs="Times New Roman"/>
              <w:color w:val="000000"/>
            </w:rPr>
            <w:t>Turner &amp; Wasserman (2023)</w:t>
          </w:r>
        </w:sdtContent>
      </w:sdt>
      <w:r w:rsidR="00C63A5E" w:rsidRPr="00F9232D">
        <w:rPr>
          <w:rFonts w:ascii="Times New Roman" w:hAnsi="Times New Roman" w:cs="Times New Roman"/>
          <w:color w:val="000000"/>
        </w:rPr>
        <w:t xml:space="preserve"> sh</w:t>
      </w:r>
      <w:r w:rsidR="00AE5932" w:rsidRPr="00F9232D">
        <w:rPr>
          <w:rFonts w:ascii="Times New Roman" w:hAnsi="Times New Roman" w:cs="Times New Roman"/>
          <w:color w:val="000000"/>
        </w:rPr>
        <w:t>owed how a simple 2-layer convolutional neural network could provide adequate simulations of an impressive array of difficult category learning tasks solved by pigeons</w:t>
      </w:r>
      <w:r w:rsidR="005F612F" w:rsidRPr="00F9232D">
        <w:rPr>
          <w:rFonts w:ascii="Times New Roman" w:hAnsi="Times New Roman" w:cs="Times New Roman"/>
          <w:color w:val="000000"/>
        </w:rPr>
        <w:t xml:space="preserve">. Importantly, those tasks could not easily be solved </w:t>
      </w:r>
      <w:r w:rsidR="00D30776" w:rsidRPr="00F9232D">
        <w:rPr>
          <w:rFonts w:ascii="Times New Roman" w:hAnsi="Times New Roman" w:cs="Times New Roman"/>
          <w:color w:val="000000"/>
        </w:rPr>
        <w:t>based on</w:t>
      </w:r>
      <w:r w:rsidR="005F612F" w:rsidRPr="00F9232D">
        <w:rPr>
          <w:rFonts w:ascii="Times New Roman" w:hAnsi="Times New Roman" w:cs="Times New Roman"/>
          <w:color w:val="000000"/>
        </w:rPr>
        <w:t xml:space="preserve"> differential attention directed to any stimulus dimension. Similarly, the fractal stimuli we used differed from one another in a multitude of ways but without any obvious stimulus dimensions that could be used to define our category boundaries</w:t>
      </w:r>
      <w:r w:rsidR="00E36694" w:rsidRPr="00F9232D">
        <w:rPr>
          <w:rFonts w:ascii="Times New Roman" w:hAnsi="Times New Roman" w:cs="Times New Roman"/>
          <w:color w:val="000000"/>
        </w:rPr>
        <w:t xml:space="preserve">, in contrast to other theories </w:t>
      </w:r>
      <w:r w:rsidR="00BB0E22" w:rsidRPr="00F9232D">
        <w:rPr>
          <w:rFonts w:ascii="Times New Roman" w:hAnsi="Times New Roman" w:cs="Times New Roman"/>
          <w:color w:val="000000"/>
        </w:rPr>
        <w:t xml:space="preserve">where stimuli are </w:t>
      </w:r>
      <w:r w:rsidR="00BD1CAA" w:rsidRPr="00F9232D">
        <w:rPr>
          <w:rFonts w:ascii="Times New Roman" w:hAnsi="Times New Roman" w:cs="Times New Roman"/>
          <w:color w:val="000000"/>
        </w:rPr>
        <w:t xml:space="preserve">formed based on </w:t>
      </w:r>
      <w:r w:rsidR="00BB0E22" w:rsidRPr="00F9232D">
        <w:rPr>
          <w:rFonts w:ascii="Times New Roman" w:hAnsi="Times New Roman" w:cs="Times New Roman"/>
          <w:color w:val="000000"/>
        </w:rPr>
        <w:t xml:space="preserve">clear </w:t>
      </w:r>
      <w:r w:rsidR="00CB7772" w:rsidRPr="00F9232D">
        <w:rPr>
          <w:rFonts w:ascii="Times New Roman" w:hAnsi="Times New Roman" w:cs="Times New Roman"/>
          <w:color w:val="000000"/>
        </w:rPr>
        <w:t xml:space="preserve">dimensions </w:t>
      </w:r>
      <w:sdt>
        <w:sdtPr>
          <w:rPr>
            <w:rFonts w:ascii="Times New Roman" w:hAnsi="Times New Roman" w:cs="Times New Roman"/>
            <w:color w:val="000000"/>
          </w:rPr>
          <w:tag w:val="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
          <w:id w:val="1843891051"/>
          <w:placeholder>
            <w:docPart w:val="DefaultPlaceholder_-1854013440"/>
          </w:placeholder>
        </w:sdtPr>
        <w:sdtEndPr/>
        <w:sdtContent>
          <w:r w:rsidR="00DA5833" w:rsidRPr="00F9232D">
            <w:rPr>
              <w:rFonts w:ascii="Times New Roman" w:eastAsia="Times New Roman" w:hAnsi="Times New Roman" w:cs="Times New Roman"/>
              <w:color w:val="000000"/>
            </w:rPr>
            <w:t>(Ashby &amp; Gott, 1988)</w:t>
          </w:r>
        </w:sdtContent>
      </w:sdt>
      <w:r w:rsidR="005F612F" w:rsidRPr="00F9232D">
        <w:rPr>
          <w:rFonts w:ascii="Times New Roman" w:hAnsi="Times New Roman" w:cs="Times New Roman"/>
          <w:color w:val="000000"/>
        </w:rPr>
        <w:t>.</w:t>
      </w:r>
      <w:r w:rsidR="00AE5932" w:rsidRPr="00F9232D">
        <w:rPr>
          <w:rFonts w:ascii="Times New Roman" w:hAnsi="Times New Roman" w:cs="Times New Roman"/>
          <w:color w:val="000000"/>
        </w:rPr>
        <w:t xml:space="preserve"> </w:t>
      </w:r>
      <w:r w:rsidR="005F612F" w:rsidRPr="00F9232D">
        <w:rPr>
          <w:rFonts w:ascii="Times New Roman" w:hAnsi="Times New Roman" w:cs="Times New Roman"/>
          <w:color w:val="000000"/>
        </w:rPr>
        <w:t>Nonetheless, d</w:t>
      </w:r>
      <w:r w:rsidR="003116EF" w:rsidRPr="00F9232D">
        <w:rPr>
          <w:rFonts w:ascii="Times New Roman" w:hAnsi="Times New Roman" w:cs="Times New Roman"/>
          <w:color w:val="000000"/>
        </w:rPr>
        <w:t xml:space="preserve">espite the strengths of these </w:t>
      </w:r>
      <w:r w:rsidR="0014122C" w:rsidRPr="00F9232D">
        <w:rPr>
          <w:rFonts w:ascii="Times New Roman" w:hAnsi="Times New Roman" w:cs="Times New Roman"/>
          <w:color w:val="000000"/>
        </w:rPr>
        <w:t xml:space="preserve">models </w:t>
      </w:r>
      <w:sdt>
        <w:sdtPr>
          <w:rPr>
            <w:rFonts w:ascii="Times New Roman" w:hAnsi="Times New Roman" w:cs="Times New Roman"/>
            <w:color w:val="000000"/>
          </w:rPr>
          <w:tag w:val="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594082457"/>
          <w:placeholder>
            <w:docPart w:val="459155033BC549969C874DE9F27C08E6"/>
          </w:placeholder>
        </w:sdtPr>
        <w:sdtEndPr/>
        <w:sdtContent>
          <w:r w:rsidR="007D389C" w:rsidRPr="00F9232D">
            <w:rPr>
              <w:rFonts w:ascii="Times New Roman" w:eastAsia="Times New Roman" w:hAnsi="Times New Roman" w:cs="Times New Roman"/>
              <w:color w:val="000000"/>
            </w:rPr>
            <w:t>(Kruschke, 1992; Turner &amp; Wasserman, 2023)</w:t>
          </w:r>
        </w:sdtContent>
      </w:sdt>
      <w:r w:rsidR="003116EF" w:rsidRPr="00F9232D">
        <w:rPr>
          <w:rFonts w:ascii="Times New Roman" w:hAnsi="Times New Roman" w:cs="Times New Roman"/>
          <w:color w:val="000000"/>
        </w:rPr>
        <w:t xml:space="preserve">, they may not be able to account for our observed </w:t>
      </w:r>
      <w:r w:rsidR="005F612F" w:rsidRPr="00F9232D">
        <w:rPr>
          <w:rFonts w:ascii="Times New Roman" w:hAnsi="Times New Roman" w:cs="Times New Roman"/>
          <w:color w:val="000000"/>
        </w:rPr>
        <w:t xml:space="preserve">reversal </w:t>
      </w:r>
      <w:r w:rsidR="003116EF" w:rsidRPr="00F9232D">
        <w:rPr>
          <w:rFonts w:ascii="Times New Roman" w:hAnsi="Times New Roman" w:cs="Times New Roman"/>
          <w:color w:val="000000"/>
        </w:rPr>
        <w:t xml:space="preserve">results because they </w:t>
      </w:r>
      <w:r w:rsidR="00107366" w:rsidRPr="00F9232D">
        <w:rPr>
          <w:rFonts w:ascii="Times New Roman" w:hAnsi="Times New Roman" w:cs="Times New Roman"/>
          <w:color w:val="000000"/>
        </w:rPr>
        <w:t>lack</w:t>
      </w:r>
      <w:r w:rsidR="003116EF" w:rsidRPr="00F9232D">
        <w:rPr>
          <w:rFonts w:ascii="Times New Roman" w:hAnsi="Times New Roman" w:cs="Times New Roman"/>
          <w:color w:val="000000"/>
        </w:rPr>
        <w:t xml:space="preserve"> a hidden </w:t>
      </w:r>
      <w:r w:rsidR="005F612F" w:rsidRPr="00F9232D">
        <w:rPr>
          <w:rFonts w:ascii="Times New Roman" w:hAnsi="Times New Roman" w:cs="Times New Roman"/>
          <w:color w:val="000000"/>
        </w:rPr>
        <w:t xml:space="preserve">layer </w:t>
      </w:r>
      <w:r w:rsidR="003116EF" w:rsidRPr="00F9232D">
        <w:rPr>
          <w:rFonts w:ascii="Times New Roman" w:hAnsi="Times New Roman" w:cs="Times New Roman"/>
          <w:color w:val="000000"/>
        </w:rPr>
        <w:t xml:space="preserve">representation that </w:t>
      </w:r>
      <w:r w:rsidR="005F612F" w:rsidRPr="00F9232D">
        <w:rPr>
          <w:rFonts w:ascii="Times New Roman" w:hAnsi="Times New Roman" w:cs="Times New Roman"/>
          <w:color w:val="000000"/>
        </w:rPr>
        <w:t>promote the emergence of “common codes” for each category</w:t>
      </w:r>
      <w:r w:rsidR="0014122C" w:rsidRPr="00F9232D">
        <w:rPr>
          <w:rFonts w:ascii="Times New Roman" w:hAnsi="Times New Roman" w:cs="Times New Roman"/>
          <w:color w:val="000000"/>
        </w:rPr>
        <w:t>.</w:t>
      </w:r>
    </w:p>
    <w:p w14:paraId="27D25DF5" w14:textId="3DF2D3EB" w:rsidR="0043481F" w:rsidRPr="00F9232D" w:rsidRDefault="00EC1CBE" w:rsidP="00A953B3">
      <w:pPr>
        <w:ind w:firstLine="720"/>
        <w:rPr>
          <w:rFonts w:ascii="Times New Roman" w:hAnsi="Times New Roman" w:cs="Times New Roman"/>
          <w:strike/>
          <w:color w:val="000000"/>
        </w:rPr>
      </w:pPr>
      <w:r w:rsidRPr="00F9232D">
        <w:rPr>
          <w:rFonts w:ascii="Times New Roman" w:hAnsi="Times New Roman" w:cs="Times New Roman"/>
        </w:rPr>
        <w:t xml:space="preserve">What is needed is an associative framework that provides a </w:t>
      </w:r>
      <w:r w:rsidR="005F612F" w:rsidRPr="00F9232D">
        <w:rPr>
          <w:rFonts w:ascii="Times New Roman" w:hAnsi="Times New Roman" w:cs="Times New Roman"/>
        </w:rPr>
        <w:t xml:space="preserve">common coding </w:t>
      </w:r>
      <w:r w:rsidRPr="00F9232D">
        <w:rPr>
          <w:rFonts w:ascii="Times New Roman" w:hAnsi="Times New Roman" w:cs="Times New Roman"/>
        </w:rPr>
        <w:t>mechanism whereby greater within- than between-category generalization can occur.</w:t>
      </w:r>
      <w:r w:rsidR="004A44BC" w:rsidRPr="00F9232D">
        <w:rPr>
          <w:rFonts w:ascii="Times New Roman" w:hAnsi="Times New Roman" w:cs="Times New Roman"/>
        </w:rPr>
        <w:t xml:space="preserve"> </w:t>
      </w:r>
      <w:r w:rsidR="004A44BC" w:rsidRPr="00F9232D">
        <w:rPr>
          <w:rFonts w:ascii="Times New Roman" w:hAnsi="Times New Roman" w:cs="Times New Roman"/>
          <w:color w:val="000000"/>
        </w:rPr>
        <w:t>In the following section we describe an alternative ANN that we used to further investigate the Total versus Partial reversal effects in humans.</w:t>
      </w:r>
    </w:p>
    <w:p w14:paraId="376DBEE8" w14:textId="61661096" w:rsidR="00877674" w:rsidRPr="00F9232D" w:rsidRDefault="00125D29" w:rsidP="00877674">
      <w:pPr>
        <w:pStyle w:val="Heading2"/>
        <w:rPr>
          <w:rFonts w:ascii="Times New Roman" w:hAnsi="Times New Roman" w:cs="Times New Roman"/>
        </w:rPr>
      </w:pPr>
      <w:r w:rsidRPr="00F9232D">
        <w:rPr>
          <w:rFonts w:ascii="Times New Roman" w:hAnsi="Times New Roman" w:cs="Times New Roman"/>
        </w:rPr>
        <w:t xml:space="preserve">Simulation: </w:t>
      </w:r>
      <w:r w:rsidR="0060078B" w:rsidRPr="00F9232D">
        <w:rPr>
          <w:rFonts w:ascii="Times New Roman" w:hAnsi="Times New Roman" w:cs="Times New Roman"/>
        </w:rPr>
        <w:t>Representing Common Coding in a Neural Network</w:t>
      </w:r>
    </w:p>
    <w:p w14:paraId="49AD8BD8" w14:textId="36FFF5E2" w:rsidR="00D72344" w:rsidRPr="00F9232D" w:rsidRDefault="00D72344" w:rsidP="00363B85">
      <w:pPr>
        <w:ind w:firstLine="720"/>
        <w:rPr>
          <w:rFonts w:ascii="Times New Roman" w:hAnsi="Times New Roman" w:cs="Times New Roman"/>
        </w:rPr>
      </w:pPr>
      <w:r w:rsidRPr="00F9232D">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EndPr/>
        <w:sdtContent>
          <w:r w:rsidR="007D389C" w:rsidRPr="00F9232D">
            <w:rPr>
              <w:rFonts w:ascii="Times New Roman" w:hAnsi="Times New Roman" w:cs="Times New Roman"/>
              <w:color w:val="000000"/>
            </w:rPr>
            <w:t>(Castiello et al., 2021; Delamater, 2012)</w:t>
          </w:r>
        </w:sdtContent>
      </w:sdt>
      <w:r w:rsidRPr="00F9232D">
        <w:rPr>
          <w:rFonts w:ascii="Times New Roman" w:hAnsi="Times New Roman" w:cs="Times New Roman"/>
        </w:rPr>
        <w:t xml:space="preserve">. Within such </w:t>
      </w:r>
      <w:proofErr w:type="gramStart"/>
      <w:r w:rsidRPr="00F9232D">
        <w:rPr>
          <w:rFonts w:ascii="Times New Roman" w:hAnsi="Times New Roman" w:cs="Times New Roman"/>
        </w:rPr>
        <w:t>a</w:t>
      </w:r>
      <w:proofErr w:type="gramEnd"/>
      <w:r w:rsidRPr="00F9232D">
        <w:rPr>
          <w:rFonts w:ascii="Times New Roman" w:hAnsi="Times New Roman" w:cs="Times New Roman"/>
        </w:rPr>
        <w:t xml:space="preserve"> </w:t>
      </w:r>
      <w:r w:rsidR="00BA0E22" w:rsidRPr="00F9232D">
        <w:rPr>
          <w:rFonts w:ascii="Times New Roman" w:hAnsi="Times New Roman" w:cs="Times New Roman"/>
        </w:rPr>
        <w:t>ANN</w:t>
      </w:r>
      <w:r w:rsidRPr="00F9232D">
        <w:rPr>
          <w:rFonts w:ascii="Times New Roman" w:hAnsi="Times New Roman" w:cs="Times New Roman"/>
        </w:rPr>
        <w:t xml:space="preserve">, learning consists of weight changes between the input-hidden and hidden-output layers in such a way that exemplars come to activate the appropriate output layer category response. Importantly, such </w:t>
      </w:r>
      <w:r w:rsidR="00A71CD8" w:rsidRPr="00F9232D">
        <w:rPr>
          <w:rFonts w:ascii="Times New Roman" w:hAnsi="Times New Roman" w:cs="Times New Roman"/>
        </w:rPr>
        <w:t>ANNs</w:t>
      </w:r>
      <w:r w:rsidRPr="00F9232D">
        <w:rPr>
          <w:rFonts w:ascii="Times New Roman" w:hAnsi="Times New Roman" w:cs="Times New Roman"/>
        </w:rPr>
        <w:t xml:space="preserve"> accomplish this by forming strong connections among all the exemplars within a category and the same set of hidden units that, in turn, come to form strong connections with the appropriate category output</w:t>
      </w:r>
      <w:r w:rsidR="00807619" w:rsidRPr="00F9232D">
        <w:rPr>
          <w:rFonts w:ascii="Times New Roman" w:hAnsi="Times New Roman" w:cs="Times New Roman"/>
        </w:rPr>
        <w:t xml:space="preserve"> response</w:t>
      </w:r>
      <w:r w:rsidRPr="00F9232D">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F9232D">
        <w:rPr>
          <w:rFonts w:ascii="Times New Roman" w:hAnsi="Times New Roman" w:cs="Times New Roman"/>
        </w:rPr>
        <w:t xml:space="preserve"> This can readily be seen by considering the input-hidden</w:t>
      </w:r>
      <w:r w:rsidR="00354352" w:rsidRPr="00F9232D">
        <w:rPr>
          <w:rFonts w:ascii="Times New Roman" w:hAnsi="Times New Roman" w:cs="Times New Roman"/>
        </w:rPr>
        <w:t xml:space="preserve"> (or first layer, k=1)</w:t>
      </w:r>
      <w:r w:rsidR="00200070" w:rsidRPr="00F9232D">
        <w:rPr>
          <w:rFonts w:ascii="Times New Roman" w:hAnsi="Times New Roman" w:cs="Times New Roman"/>
        </w:rPr>
        <w:t xml:space="preserve"> and hidden-output </w:t>
      </w:r>
      <w:r w:rsidR="00354352" w:rsidRPr="00F9232D">
        <w:rPr>
          <w:rFonts w:ascii="Times New Roman" w:hAnsi="Times New Roman" w:cs="Times New Roman"/>
        </w:rPr>
        <w:t xml:space="preserve">(or last layer, k=2) </w:t>
      </w:r>
      <w:r w:rsidR="00200070" w:rsidRPr="00F9232D">
        <w:rPr>
          <w:rFonts w:ascii="Times New Roman" w:hAnsi="Times New Roman" w:cs="Times New Roman"/>
        </w:rPr>
        <w:t xml:space="preserve">weight matrices (see </w:t>
      </w:r>
      <w:r w:rsidR="00200070" w:rsidRPr="00F9232D">
        <w:rPr>
          <w:rFonts w:ascii="Times New Roman" w:hAnsi="Times New Roman" w:cs="Times New Roman"/>
          <w:b/>
          <w:bCs/>
        </w:rPr>
        <w:t>Figure</w:t>
      </w:r>
      <w:r w:rsidR="00354352" w:rsidRPr="00F9232D">
        <w:rPr>
          <w:rFonts w:ascii="Times New Roman" w:hAnsi="Times New Roman" w:cs="Times New Roman"/>
          <w:b/>
          <w:bCs/>
        </w:rPr>
        <w:t xml:space="preserve"> 4</w:t>
      </w:r>
      <w:r w:rsidR="00200070" w:rsidRPr="00F9232D">
        <w:rPr>
          <w:rFonts w:ascii="Times New Roman" w:hAnsi="Times New Roman" w:cs="Times New Roman"/>
        </w:rPr>
        <w:t xml:space="preserve">) that commonly emerges </w:t>
      </w:r>
      <w:r w:rsidR="00F63FEE" w:rsidRPr="00F9232D">
        <w:rPr>
          <w:rFonts w:ascii="Times New Roman" w:hAnsi="Times New Roman" w:cs="Times New Roman"/>
        </w:rPr>
        <w:t>in</w:t>
      </w:r>
      <w:r w:rsidR="00200070" w:rsidRPr="00F9232D">
        <w:rPr>
          <w:rFonts w:ascii="Times New Roman" w:hAnsi="Times New Roman" w:cs="Times New Roman"/>
        </w:rPr>
        <w:t xml:space="preserve"> a simple 8-4-2 </w:t>
      </w:r>
      <w:r w:rsidR="00A9709E" w:rsidRPr="00F9232D">
        <w:rPr>
          <w:rFonts w:ascii="Times New Roman" w:hAnsi="Times New Roman" w:cs="Times New Roman"/>
        </w:rPr>
        <w:t>connectionist</w:t>
      </w:r>
      <w:r w:rsidR="00200070" w:rsidRPr="00F9232D">
        <w:rPr>
          <w:rFonts w:ascii="Times New Roman" w:hAnsi="Times New Roman" w:cs="Times New Roman"/>
        </w:rPr>
        <w:t xml:space="preserve"> </w:t>
      </w:r>
      <w:r w:rsidR="00BA0E22" w:rsidRPr="00F9232D">
        <w:rPr>
          <w:rFonts w:ascii="Times New Roman" w:hAnsi="Times New Roman" w:cs="Times New Roman"/>
        </w:rPr>
        <w:t>model</w:t>
      </w:r>
      <w:r w:rsidR="00200070" w:rsidRPr="00F9232D">
        <w:rPr>
          <w:rFonts w:ascii="Times New Roman" w:hAnsi="Times New Roman" w:cs="Times New Roman"/>
        </w:rPr>
        <w:t xml:space="preserve"> (see </w:t>
      </w:r>
      <w:r w:rsidR="00200070" w:rsidRPr="00F9232D">
        <w:rPr>
          <w:rFonts w:ascii="Times New Roman" w:hAnsi="Times New Roman" w:cs="Times New Roman"/>
          <w:b/>
          <w:bCs/>
        </w:rPr>
        <w:t xml:space="preserve">Figure </w:t>
      </w:r>
      <w:r w:rsidR="00A411A7" w:rsidRPr="00F9232D">
        <w:rPr>
          <w:rFonts w:ascii="Times New Roman" w:hAnsi="Times New Roman" w:cs="Times New Roman"/>
          <w:b/>
          <w:bCs/>
        </w:rPr>
        <w:t>1</w:t>
      </w:r>
      <w:r w:rsidR="00B42FC9" w:rsidRPr="00F9232D">
        <w:rPr>
          <w:rFonts w:ascii="Times New Roman" w:hAnsi="Times New Roman" w:cs="Times New Roman"/>
          <w:b/>
          <w:bCs/>
        </w:rPr>
        <w:t>C)</w:t>
      </w:r>
      <w:r w:rsidR="00200070" w:rsidRPr="00F9232D">
        <w:rPr>
          <w:rFonts w:ascii="Times New Roman" w:hAnsi="Times New Roman" w:cs="Times New Roman"/>
        </w:rPr>
        <w:t>.</w:t>
      </w:r>
    </w:p>
    <w:p w14:paraId="3DA51BEE" w14:textId="36A60287" w:rsidR="00200070" w:rsidRPr="00F9232D" w:rsidRDefault="00E21852" w:rsidP="00363B85">
      <w:pPr>
        <w:ind w:firstLine="720"/>
        <w:rPr>
          <w:rFonts w:ascii="Times New Roman" w:hAnsi="Times New Roman" w:cs="Times New Roman"/>
        </w:rPr>
      </w:pPr>
      <w:r w:rsidRPr="00F9232D">
        <w:rPr>
          <w:rFonts w:ascii="Times New Roman" w:hAnsi="Times New Roman" w:cs="Times New Roman"/>
        </w:rPr>
        <w:t xml:space="preserve">The weights matrices in </w:t>
      </w:r>
      <w:r w:rsidRPr="00F9232D">
        <w:rPr>
          <w:rFonts w:ascii="Times New Roman" w:hAnsi="Times New Roman" w:cs="Times New Roman"/>
          <w:b/>
          <w:bCs/>
        </w:rPr>
        <w:t>Figure 4</w:t>
      </w:r>
      <w:r w:rsidR="00E90ED5" w:rsidRPr="00F9232D">
        <w:rPr>
          <w:rFonts w:ascii="Times New Roman" w:hAnsi="Times New Roman" w:cs="Times New Roman"/>
          <w:b/>
          <w:bCs/>
        </w:rPr>
        <w:t xml:space="preserve">C </w:t>
      </w:r>
      <w:r w:rsidR="00E90ED5" w:rsidRPr="00F9232D">
        <w:rPr>
          <w:rFonts w:ascii="Times New Roman" w:hAnsi="Times New Roman" w:cs="Times New Roman"/>
        </w:rPr>
        <w:t>and</w:t>
      </w:r>
      <w:r w:rsidR="00E90ED5" w:rsidRPr="00F9232D">
        <w:rPr>
          <w:rFonts w:ascii="Times New Roman" w:hAnsi="Times New Roman" w:cs="Times New Roman"/>
          <w:b/>
          <w:bCs/>
        </w:rPr>
        <w:t xml:space="preserve"> 4D</w:t>
      </w:r>
      <w:r w:rsidR="00200070" w:rsidRPr="00F9232D">
        <w:rPr>
          <w:rFonts w:ascii="Times New Roman" w:hAnsi="Times New Roman" w:cs="Times New Roman"/>
        </w:rPr>
        <w:t xml:space="preserve"> i</w:t>
      </w:r>
      <w:r w:rsidR="00F63FEE" w:rsidRPr="00F9232D">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F9232D">
        <w:rPr>
          <w:rFonts w:ascii="Times New Roman" w:hAnsi="Times New Roman" w:cs="Times New Roman"/>
        </w:rPr>
        <w:t>backpropagation</w:t>
      </w:r>
      <w:r w:rsidR="00F63FEE" w:rsidRPr="00F9232D">
        <w:rPr>
          <w:rFonts w:ascii="Times New Roman" w:hAnsi="Times New Roman" w:cs="Times New Roman"/>
        </w:rPr>
        <w:t xml:space="preserve"> learning algorithm</w:t>
      </w:r>
      <w:r w:rsidR="00813F6D" w:rsidRPr="00F9232D">
        <w:rPr>
          <w:rFonts w:ascii="Times New Roman" w:hAnsi="Times New Roman" w:cs="Times New Roman"/>
        </w:rPr>
        <w:t xml:space="preserve"> (for details see Castiello et al., 2021; Delamater, 2012)</w:t>
      </w:r>
      <w:r w:rsidR="00F63FEE" w:rsidRPr="00F9232D">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F9232D">
        <w:rPr>
          <w:rFonts w:ascii="Times New Roman" w:hAnsi="Times New Roman" w:cs="Times New Roman"/>
        </w:rPr>
        <w:t>strongly activate</w:t>
      </w:r>
      <w:r w:rsidR="00F63FEE" w:rsidRPr="00F9232D">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F9232D" w:rsidRDefault="00F63FEE" w:rsidP="00363B85">
      <w:pPr>
        <w:ind w:firstLine="720"/>
        <w:rPr>
          <w:rFonts w:ascii="Times New Roman" w:hAnsi="Times New Roman" w:cs="Times New Roman"/>
        </w:rPr>
      </w:pPr>
      <w:r w:rsidRPr="00F9232D">
        <w:rPr>
          <w:rFonts w:ascii="Times New Roman" w:hAnsi="Times New Roman" w:cs="Times New Roman"/>
        </w:rPr>
        <w:t xml:space="preserve">This sort of connectionist modeling approach has the potential to reveal the sorts of empirical results we report here. If within-category items are commonly coded by activating a similar set of </w:t>
      </w:r>
      <w:r w:rsidRPr="00F9232D">
        <w:rPr>
          <w:rFonts w:ascii="Times New Roman" w:hAnsi="Times New Roman" w:cs="Times New Roman"/>
        </w:rPr>
        <w:lastRenderedPageBreak/>
        <w:t xml:space="preserve">hidden layer units, then learning a </w:t>
      </w:r>
      <w:r w:rsidR="00AE2733" w:rsidRPr="00F9232D">
        <w:rPr>
          <w:rFonts w:ascii="Times New Roman" w:hAnsi="Times New Roman" w:cs="Times New Roman"/>
        </w:rPr>
        <w:t>Total</w:t>
      </w:r>
      <w:r w:rsidRPr="00F9232D">
        <w:rPr>
          <w:rFonts w:ascii="Times New Roman" w:hAnsi="Times New Roman" w:cs="Times New Roman"/>
        </w:rPr>
        <w:t xml:space="preserve"> reversal should be relatively easy because it merely would involve altering connections between the “category representation</w:t>
      </w:r>
      <w:r w:rsidR="00813F6D" w:rsidRPr="00F9232D">
        <w:rPr>
          <w:rFonts w:ascii="Times New Roman" w:hAnsi="Times New Roman" w:cs="Times New Roman"/>
        </w:rPr>
        <w:t>s</w:t>
      </w:r>
      <w:r w:rsidRPr="00F9232D">
        <w:rPr>
          <w:rFonts w:ascii="Times New Roman" w:hAnsi="Times New Roman" w:cs="Times New Roman"/>
        </w:rPr>
        <w:t xml:space="preserve">” </w:t>
      </w:r>
      <w:r w:rsidR="00813F6D" w:rsidRPr="00F9232D">
        <w:rPr>
          <w:rFonts w:ascii="Times New Roman" w:hAnsi="Times New Roman" w:cs="Times New Roman"/>
        </w:rPr>
        <w:t xml:space="preserve">at the hidden layer </w:t>
      </w:r>
      <w:r w:rsidRPr="00F9232D">
        <w:rPr>
          <w:rFonts w:ascii="Times New Roman" w:hAnsi="Times New Roman" w:cs="Times New Roman"/>
        </w:rPr>
        <w:t xml:space="preserve">and the </w:t>
      </w:r>
      <w:r w:rsidR="00813F6D" w:rsidRPr="00F9232D">
        <w:rPr>
          <w:rFonts w:ascii="Times New Roman" w:hAnsi="Times New Roman" w:cs="Times New Roman"/>
        </w:rPr>
        <w:t xml:space="preserve">appropriate </w:t>
      </w:r>
      <w:r w:rsidRPr="00F9232D">
        <w:rPr>
          <w:rFonts w:ascii="Times New Roman" w:hAnsi="Times New Roman" w:cs="Times New Roman"/>
        </w:rPr>
        <w:t>output response</w:t>
      </w:r>
      <w:r w:rsidR="00813F6D" w:rsidRPr="00F9232D">
        <w:rPr>
          <w:rFonts w:ascii="Times New Roman" w:hAnsi="Times New Roman" w:cs="Times New Roman"/>
        </w:rPr>
        <w:t>s</w:t>
      </w:r>
      <w:r w:rsidRPr="00F9232D">
        <w:rPr>
          <w:rFonts w:ascii="Times New Roman" w:hAnsi="Times New Roman" w:cs="Times New Roman"/>
        </w:rPr>
        <w:t xml:space="preserve">. In contrast, a </w:t>
      </w:r>
      <w:r w:rsidR="005832F1" w:rsidRPr="00F9232D">
        <w:rPr>
          <w:rFonts w:ascii="Times New Roman" w:hAnsi="Times New Roman" w:cs="Times New Roman"/>
        </w:rPr>
        <w:t>Partial</w:t>
      </w:r>
      <w:r w:rsidRPr="00F9232D">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6A22D43B" w:rsidR="00767BDF" w:rsidRPr="00F9232D" w:rsidRDefault="00DD3A3F" w:rsidP="00767BDF">
      <w:pPr>
        <w:ind w:firstLine="720"/>
        <w:rPr>
          <w:rFonts w:ascii="Times New Roman" w:hAnsi="Times New Roman" w:cs="Times New Roman"/>
        </w:rPr>
      </w:pPr>
      <w:r w:rsidRPr="00F9232D">
        <w:rPr>
          <w:rFonts w:ascii="Times New Roman" w:hAnsi="Times New Roman" w:cs="Times New Roman"/>
        </w:rPr>
        <w:t>To our surprise, this was not the case. Our simulations</w:t>
      </w:r>
      <w:r w:rsidR="000954C2" w:rsidRPr="00F9232D">
        <w:rPr>
          <w:rFonts w:ascii="Times New Roman" w:hAnsi="Times New Roman" w:cs="Times New Roman"/>
        </w:rPr>
        <w:t xml:space="preserve"> with standard </w:t>
      </w:r>
      <w:r w:rsidR="006E734B" w:rsidRPr="00F9232D">
        <w:rPr>
          <w:rFonts w:ascii="Times New Roman" w:hAnsi="Times New Roman" w:cs="Times New Roman"/>
        </w:rPr>
        <w:t xml:space="preserve">backpropagation </w:t>
      </w:r>
      <w:r w:rsidR="00012D8D" w:rsidRPr="00F9232D">
        <w:rPr>
          <w:rFonts w:ascii="Times New Roman" w:hAnsi="Times New Roman" w:cs="Times New Roman"/>
          <w:color w:val="000000"/>
        </w:rPr>
        <w:t>―</w:t>
      </w:r>
      <w:r w:rsidR="00813F6D" w:rsidRPr="00F9232D">
        <w:rPr>
          <w:rFonts w:ascii="Times New Roman" w:hAnsi="Times New Roman" w:cs="Times New Roman"/>
        </w:rPr>
        <w:t>M</w:t>
      </w:r>
      <w:r w:rsidR="000954C2" w:rsidRPr="00F9232D">
        <w:rPr>
          <w:rFonts w:ascii="Times New Roman" w:hAnsi="Times New Roman" w:cs="Times New Roman"/>
        </w:rPr>
        <w:t>odel</w:t>
      </w:r>
      <w:r w:rsidR="00813F6D" w:rsidRPr="00F9232D">
        <w:rPr>
          <w:rFonts w:ascii="Times New Roman" w:hAnsi="Times New Roman" w:cs="Times New Roman"/>
        </w:rPr>
        <w:t xml:space="preserve"> 1</w:t>
      </w:r>
      <w:r w:rsidR="000954C2"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EndPr/>
        <w:sdtContent>
          <w:r w:rsidR="007D389C" w:rsidRPr="00F9232D">
            <w:rPr>
              <w:rFonts w:ascii="Times New Roman" w:hAnsi="Times New Roman" w:cs="Times New Roman"/>
              <w:color w:val="000000"/>
            </w:rPr>
            <w:t>(Delamater, 2012)</w:t>
          </w:r>
        </w:sdtContent>
      </w:sdt>
      <w:r w:rsidR="00012D8D" w:rsidRPr="00F9232D">
        <w:rPr>
          <w:rFonts w:ascii="Times New Roman" w:hAnsi="Times New Roman" w:cs="Times New Roman"/>
          <w:color w:val="000000"/>
        </w:rPr>
        <w:t>―</w:t>
      </w:r>
      <w:r w:rsidR="00401DD2" w:rsidRPr="00F9232D">
        <w:rPr>
          <w:rFonts w:ascii="Times New Roman" w:hAnsi="Times New Roman" w:cs="Times New Roman"/>
          <w:color w:val="000000"/>
        </w:rPr>
        <w:t xml:space="preserve"> </w:t>
      </w:r>
      <w:r w:rsidRPr="00F9232D">
        <w:rPr>
          <w:rFonts w:ascii="Times New Roman" w:hAnsi="Times New Roman" w:cs="Times New Roman"/>
        </w:rPr>
        <w:t xml:space="preserve">revealed more rapid </w:t>
      </w:r>
      <w:r w:rsidR="005832F1" w:rsidRPr="00F9232D">
        <w:rPr>
          <w:rFonts w:ascii="Times New Roman" w:hAnsi="Times New Roman" w:cs="Times New Roman"/>
        </w:rPr>
        <w:t>Partial</w:t>
      </w:r>
      <w:r w:rsidRPr="00F9232D">
        <w:rPr>
          <w:rFonts w:ascii="Times New Roman" w:hAnsi="Times New Roman" w:cs="Times New Roman"/>
        </w:rPr>
        <w:t xml:space="preserve"> than </w:t>
      </w:r>
      <w:r w:rsidR="00AE2733" w:rsidRPr="00F9232D">
        <w:rPr>
          <w:rFonts w:ascii="Times New Roman" w:hAnsi="Times New Roman" w:cs="Times New Roman"/>
        </w:rPr>
        <w:t>Total</w:t>
      </w:r>
      <w:r w:rsidRPr="00F9232D">
        <w:rPr>
          <w:rFonts w:ascii="Times New Roman" w:hAnsi="Times New Roman" w:cs="Times New Roman"/>
        </w:rPr>
        <w:t xml:space="preserve"> reversal learning</w:t>
      </w:r>
      <w:r w:rsidR="00401DD2" w:rsidRPr="00F9232D">
        <w:rPr>
          <w:rFonts w:ascii="Times New Roman" w:hAnsi="Times New Roman" w:cs="Times New Roman"/>
        </w:rPr>
        <w:t xml:space="preserve"> (</w:t>
      </w:r>
      <w:r w:rsidR="00401DD2" w:rsidRPr="00F9232D">
        <w:rPr>
          <w:rFonts w:ascii="Times New Roman" w:hAnsi="Times New Roman" w:cs="Times New Roman"/>
          <w:b/>
          <w:bCs/>
        </w:rPr>
        <w:t>Figure 4A</w:t>
      </w:r>
      <w:r w:rsidR="00401DD2" w:rsidRPr="00F9232D">
        <w:rPr>
          <w:rFonts w:ascii="Times New Roman" w:hAnsi="Times New Roman" w:cs="Times New Roman"/>
        </w:rPr>
        <w:t>).</w:t>
      </w:r>
      <w:r w:rsidR="008E60BE" w:rsidRPr="00F9232D">
        <w:rPr>
          <w:rFonts w:ascii="Times New Roman" w:hAnsi="Times New Roman" w:cs="Times New Roman"/>
        </w:rPr>
        <w:t xml:space="preserve"> </w:t>
      </w:r>
      <w:r w:rsidR="0008556F" w:rsidRPr="00F9232D">
        <w:rPr>
          <w:rFonts w:ascii="Times New Roman" w:hAnsi="Times New Roman" w:cs="Times New Roman"/>
        </w:rPr>
        <w:t xml:space="preserve">Evaluation of </w:t>
      </w:r>
      <w:r w:rsidR="008E60BE" w:rsidRPr="00F9232D">
        <w:rPr>
          <w:rFonts w:ascii="Times New Roman" w:hAnsi="Times New Roman" w:cs="Times New Roman"/>
        </w:rPr>
        <w:t>the weight matrices</w:t>
      </w:r>
      <w:r w:rsidR="008F58F3" w:rsidRPr="00F9232D">
        <w:rPr>
          <w:rFonts w:ascii="Times New Roman" w:hAnsi="Times New Roman" w:cs="Times New Roman"/>
        </w:rPr>
        <w:t xml:space="preserve"> </w:t>
      </w:r>
      <w:r w:rsidR="0060051E" w:rsidRPr="00F9232D">
        <w:rPr>
          <w:rFonts w:ascii="Times New Roman" w:hAnsi="Times New Roman" w:cs="Times New Roman"/>
        </w:rPr>
        <w:t xml:space="preserve">after </w:t>
      </w:r>
      <w:r w:rsidR="0008556F" w:rsidRPr="00F9232D">
        <w:rPr>
          <w:rFonts w:ascii="Times New Roman" w:hAnsi="Times New Roman" w:cs="Times New Roman"/>
        </w:rPr>
        <w:t xml:space="preserve">initial </w:t>
      </w:r>
      <w:r w:rsidR="0060051E" w:rsidRPr="00F9232D">
        <w:rPr>
          <w:rFonts w:ascii="Times New Roman" w:hAnsi="Times New Roman" w:cs="Times New Roman"/>
        </w:rPr>
        <w:t xml:space="preserve">learning and </w:t>
      </w:r>
      <w:r w:rsidR="0008556F" w:rsidRPr="00F9232D">
        <w:rPr>
          <w:rFonts w:ascii="Times New Roman" w:hAnsi="Times New Roman" w:cs="Times New Roman"/>
        </w:rPr>
        <w:t xml:space="preserve">again </w:t>
      </w:r>
      <w:r w:rsidR="0060051E" w:rsidRPr="00F9232D">
        <w:rPr>
          <w:rFonts w:ascii="Times New Roman" w:hAnsi="Times New Roman" w:cs="Times New Roman"/>
        </w:rPr>
        <w:t>after reversals</w:t>
      </w:r>
      <w:r w:rsidR="0008556F" w:rsidRPr="00F9232D">
        <w:rPr>
          <w:rFonts w:ascii="Times New Roman" w:hAnsi="Times New Roman" w:cs="Times New Roman"/>
        </w:rPr>
        <w:t xml:space="preserve"> reveals </w:t>
      </w:r>
      <w:r w:rsidR="00583081" w:rsidRPr="00F9232D">
        <w:rPr>
          <w:rFonts w:ascii="Times New Roman" w:hAnsi="Times New Roman" w:cs="Times New Roman"/>
        </w:rPr>
        <w:t>why</w:t>
      </w:r>
      <w:r w:rsidR="0008556F" w:rsidRPr="00F9232D">
        <w:rPr>
          <w:rFonts w:ascii="Times New Roman" w:hAnsi="Times New Roman" w:cs="Times New Roman"/>
        </w:rPr>
        <w:t xml:space="preserve"> the </w:t>
      </w:r>
      <w:r w:rsidR="00A71CD8" w:rsidRPr="00F9232D">
        <w:rPr>
          <w:rFonts w:ascii="Times New Roman" w:hAnsi="Times New Roman" w:cs="Times New Roman"/>
        </w:rPr>
        <w:t>ANN</w:t>
      </w:r>
      <w:r w:rsidR="0008556F" w:rsidRPr="00F9232D">
        <w:rPr>
          <w:rFonts w:ascii="Times New Roman" w:hAnsi="Times New Roman" w:cs="Times New Roman"/>
        </w:rPr>
        <w:t xml:space="preserve"> </w:t>
      </w:r>
      <w:r w:rsidR="00583081" w:rsidRPr="00F9232D">
        <w:rPr>
          <w:rFonts w:ascii="Times New Roman" w:hAnsi="Times New Roman" w:cs="Times New Roman"/>
        </w:rPr>
        <w:t>fails</w:t>
      </w:r>
      <w:r w:rsidR="0008556F" w:rsidRPr="00F9232D">
        <w:rPr>
          <w:rFonts w:ascii="Times New Roman" w:hAnsi="Times New Roman" w:cs="Times New Roman"/>
        </w:rPr>
        <w:t xml:space="preserve">. In both </w:t>
      </w:r>
      <w:r w:rsidR="005832F1" w:rsidRPr="00F9232D">
        <w:rPr>
          <w:rFonts w:ascii="Times New Roman" w:hAnsi="Times New Roman" w:cs="Times New Roman"/>
        </w:rPr>
        <w:t>Partial</w:t>
      </w:r>
      <w:r w:rsidR="00583081" w:rsidRPr="00F9232D">
        <w:rPr>
          <w:rFonts w:ascii="Times New Roman" w:hAnsi="Times New Roman" w:cs="Times New Roman"/>
        </w:rPr>
        <w:t xml:space="preserve"> and </w:t>
      </w:r>
      <w:r w:rsidR="00AE2733" w:rsidRPr="00F9232D">
        <w:rPr>
          <w:rFonts w:ascii="Times New Roman" w:hAnsi="Times New Roman" w:cs="Times New Roman"/>
        </w:rPr>
        <w:t>Total</w:t>
      </w:r>
      <w:r w:rsidR="00583081" w:rsidRPr="00F9232D">
        <w:rPr>
          <w:rFonts w:ascii="Times New Roman" w:hAnsi="Times New Roman" w:cs="Times New Roman"/>
        </w:rPr>
        <w:t xml:space="preserve"> reversal tasks</w:t>
      </w:r>
      <w:r w:rsidR="0008556F" w:rsidRPr="00F9232D">
        <w:rPr>
          <w:rFonts w:ascii="Times New Roman" w:hAnsi="Times New Roman" w:cs="Times New Roman"/>
        </w:rPr>
        <w:t xml:space="preserve">, the category representations at the hidden layer </w:t>
      </w:r>
      <w:r w:rsidR="00813F6D" w:rsidRPr="00F9232D">
        <w:rPr>
          <w:rFonts w:ascii="Times New Roman" w:hAnsi="Times New Roman" w:cs="Times New Roman"/>
        </w:rPr>
        <w:t>we</w:t>
      </w:r>
      <w:r w:rsidR="0008556F" w:rsidRPr="00F9232D">
        <w:rPr>
          <w:rFonts w:ascii="Times New Roman" w:hAnsi="Times New Roman" w:cs="Times New Roman"/>
        </w:rPr>
        <w:t xml:space="preserve">re remapped during reversal training by updating the input-hidden weights, whereas the hidden-output weight matrices </w:t>
      </w:r>
      <w:r w:rsidR="00813F6D" w:rsidRPr="00F9232D">
        <w:rPr>
          <w:rFonts w:ascii="Times New Roman" w:hAnsi="Times New Roman" w:cs="Times New Roman"/>
        </w:rPr>
        <w:t>we</w:t>
      </w:r>
      <w:r w:rsidR="0008556F" w:rsidRPr="00F9232D">
        <w:rPr>
          <w:rFonts w:ascii="Times New Roman" w:hAnsi="Times New Roman" w:cs="Times New Roman"/>
        </w:rPr>
        <w:t>re little changed (see the matrices for the</w:t>
      </w:r>
      <w:r w:rsidR="008F58F3" w:rsidRPr="00F9232D">
        <w:rPr>
          <w:rFonts w:ascii="Times New Roman" w:hAnsi="Times New Roman" w:cs="Times New Roman"/>
        </w:rPr>
        <w:t xml:space="preserve"> </w:t>
      </w:r>
      <w:r w:rsidR="00AE2733" w:rsidRPr="00F9232D">
        <w:rPr>
          <w:rFonts w:ascii="Times New Roman" w:hAnsi="Times New Roman" w:cs="Times New Roman"/>
        </w:rPr>
        <w:t>Total</w:t>
      </w:r>
      <w:r w:rsidR="0008556F" w:rsidRPr="00F9232D">
        <w:rPr>
          <w:rFonts w:ascii="Times New Roman" w:hAnsi="Times New Roman" w:cs="Times New Roman"/>
        </w:rPr>
        <w:t xml:space="preserve"> reversal task, </w:t>
      </w:r>
      <w:r w:rsidR="0060051E" w:rsidRPr="00F9232D">
        <w:rPr>
          <w:rFonts w:ascii="Times New Roman" w:hAnsi="Times New Roman" w:cs="Times New Roman"/>
          <w:b/>
          <w:bCs/>
        </w:rPr>
        <w:t>Figure</w:t>
      </w:r>
      <w:r w:rsidR="005A7C31" w:rsidRPr="00F9232D">
        <w:rPr>
          <w:rFonts w:ascii="Times New Roman" w:hAnsi="Times New Roman" w:cs="Times New Roman"/>
          <w:b/>
          <w:bCs/>
        </w:rPr>
        <w:t xml:space="preserve"> 4C</w:t>
      </w:r>
      <w:r w:rsidR="0008556F" w:rsidRPr="00F9232D">
        <w:rPr>
          <w:rFonts w:ascii="Times New Roman" w:hAnsi="Times New Roman" w:cs="Times New Roman"/>
        </w:rPr>
        <w:t>,</w:t>
      </w:r>
      <w:r w:rsidR="005A7C31" w:rsidRPr="00F9232D">
        <w:rPr>
          <w:rFonts w:ascii="Times New Roman" w:hAnsi="Times New Roman" w:cs="Times New Roman"/>
        </w:rPr>
        <w:t xml:space="preserve"> and </w:t>
      </w:r>
      <w:r w:rsidR="0008556F" w:rsidRPr="00F9232D">
        <w:rPr>
          <w:rFonts w:ascii="Times New Roman" w:hAnsi="Times New Roman" w:cs="Times New Roman"/>
        </w:rPr>
        <w:t xml:space="preserve">the </w:t>
      </w:r>
      <w:r w:rsidR="005832F1" w:rsidRPr="00F9232D">
        <w:rPr>
          <w:rFonts w:ascii="Times New Roman" w:hAnsi="Times New Roman" w:cs="Times New Roman"/>
        </w:rPr>
        <w:t>Partial</w:t>
      </w:r>
      <w:r w:rsidR="0008556F" w:rsidRPr="00F9232D">
        <w:rPr>
          <w:rFonts w:ascii="Times New Roman" w:hAnsi="Times New Roman" w:cs="Times New Roman"/>
        </w:rPr>
        <w:t xml:space="preserve"> task,</w:t>
      </w:r>
      <w:r w:rsidR="005A7C31" w:rsidRPr="00F9232D">
        <w:rPr>
          <w:rFonts w:ascii="Times New Roman" w:hAnsi="Times New Roman" w:cs="Times New Roman"/>
        </w:rPr>
        <w:t xml:space="preserve"> </w:t>
      </w:r>
      <w:r w:rsidR="005A7C31" w:rsidRPr="00F9232D">
        <w:rPr>
          <w:rFonts w:ascii="Times New Roman" w:hAnsi="Times New Roman" w:cs="Times New Roman"/>
          <w:b/>
          <w:bCs/>
        </w:rPr>
        <w:t>Figure 4D</w:t>
      </w:r>
      <w:r w:rsidR="005A7C31" w:rsidRPr="00F9232D">
        <w:rPr>
          <w:rFonts w:ascii="Times New Roman" w:hAnsi="Times New Roman" w:cs="Times New Roman"/>
        </w:rPr>
        <w:t xml:space="preserve">). Given that </w:t>
      </w:r>
      <w:r w:rsidR="00D80B25" w:rsidRPr="00F9232D">
        <w:rPr>
          <w:rFonts w:ascii="Times New Roman" w:hAnsi="Times New Roman" w:cs="Times New Roman"/>
        </w:rPr>
        <w:t>remapping the</w:t>
      </w:r>
      <w:r w:rsidR="005A7C31" w:rsidRPr="00F9232D">
        <w:rPr>
          <w:rFonts w:ascii="Times New Roman" w:hAnsi="Times New Roman" w:cs="Times New Roman"/>
        </w:rPr>
        <w:t xml:space="preserve"> categories in the </w:t>
      </w:r>
      <w:r w:rsidR="005832F1" w:rsidRPr="00F9232D">
        <w:rPr>
          <w:rFonts w:ascii="Times New Roman" w:hAnsi="Times New Roman" w:cs="Times New Roman"/>
        </w:rPr>
        <w:t>Partial</w:t>
      </w:r>
      <w:r w:rsidR="005A7C31" w:rsidRPr="00F9232D">
        <w:rPr>
          <w:rFonts w:ascii="Times New Roman" w:hAnsi="Times New Roman" w:cs="Times New Roman"/>
        </w:rPr>
        <w:t xml:space="preserve"> task require</w:t>
      </w:r>
      <w:r w:rsidR="0008556F" w:rsidRPr="00F9232D">
        <w:rPr>
          <w:rFonts w:ascii="Times New Roman" w:hAnsi="Times New Roman" w:cs="Times New Roman"/>
        </w:rPr>
        <w:t>s</w:t>
      </w:r>
      <w:r w:rsidR="005A7C31" w:rsidRPr="00F9232D">
        <w:rPr>
          <w:rFonts w:ascii="Times New Roman" w:hAnsi="Times New Roman" w:cs="Times New Roman"/>
        </w:rPr>
        <w:t xml:space="preserve"> </w:t>
      </w:r>
      <w:r w:rsidR="0008556F" w:rsidRPr="00F9232D">
        <w:rPr>
          <w:rFonts w:ascii="Times New Roman" w:hAnsi="Times New Roman" w:cs="Times New Roman"/>
        </w:rPr>
        <w:t>fewer</w:t>
      </w:r>
      <w:r w:rsidR="005A7C31" w:rsidRPr="00F9232D">
        <w:rPr>
          <w:rFonts w:ascii="Times New Roman" w:hAnsi="Times New Roman" w:cs="Times New Roman"/>
        </w:rPr>
        <w:t xml:space="preserve"> </w:t>
      </w:r>
      <w:r w:rsidR="0008556F" w:rsidRPr="00F9232D">
        <w:rPr>
          <w:rFonts w:ascii="Times New Roman" w:hAnsi="Times New Roman" w:cs="Times New Roman"/>
        </w:rPr>
        <w:t xml:space="preserve">weight </w:t>
      </w:r>
      <w:r w:rsidR="00F842F6" w:rsidRPr="00F9232D">
        <w:rPr>
          <w:rFonts w:ascii="Times New Roman" w:hAnsi="Times New Roman" w:cs="Times New Roman"/>
        </w:rPr>
        <w:t xml:space="preserve">matrix </w:t>
      </w:r>
      <w:r w:rsidR="005A7C31" w:rsidRPr="00F9232D">
        <w:rPr>
          <w:rFonts w:ascii="Times New Roman" w:hAnsi="Times New Roman" w:cs="Times New Roman"/>
        </w:rPr>
        <w:t>change</w:t>
      </w:r>
      <w:r w:rsidR="00F842F6" w:rsidRPr="00F9232D">
        <w:rPr>
          <w:rFonts w:ascii="Times New Roman" w:hAnsi="Times New Roman" w:cs="Times New Roman"/>
        </w:rPr>
        <w:t>s</w:t>
      </w:r>
      <w:r w:rsidR="005A7C31" w:rsidRPr="00F9232D">
        <w:rPr>
          <w:rFonts w:ascii="Times New Roman" w:hAnsi="Times New Roman" w:cs="Times New Roman"/>
        </w:rPr>
        <w:t xml:space="preserve"> (</w:t>
      </w:r>
      <w:r w:rsidR="0008556F" w:rsidRPr="00F9232D">
        <w:rPr>
          <w:rFonts w:ascii="Times New Roman" w:hAnsi="Times New Roman" w:cs="Times New Roman"/>
        </w:rPr>
        <w:t xml:space="preserve">for </w:t>
      </w:r>
      <w:r w:rsidR="005A7C31" w:rsidRPr="00F9232D">
        <w:rPr>
          <w:rFonts w:ascii="Times New Roman" w:hAnsi="Times New Roman" w:cs="Times New Roman"/>
        </w:rPr>
        <w:t xml:space="preserve">only half the exemplars) learning this task is quicker for the </w:t>
      </w:r>
      <w:r w:rsidR="00DC42F2" w:rsidRPr="00F9232D">
        <w:rPr>
          <w:rFonts w:ascii="Times New Roman" w:hAnsi="Times New Roman" w:cs="Times New Roman"/>
        </w:rPr>
        <w:t xml:space="preserve">ANN </w:t>
      </w:r>
      <w:r w:rsidR="005A7C31" w:rsidRPr="00F9232D">
        <w:rPr>
          <w:rFonts w:ascii="Times New Roman" w:hAnsi="Times New Roman" w:cs="Times New Roman"/>
        </w:rPr>
        <w:t>(</w:t>
      </w:r>
      <w:r w:rsidR="005A7C31" w:rsidRPr="00F9232D">
        <w:rPr>
          <w:rFonts w:ascii="Times New Roman" w:hAnsi="Times New Roman" w:cs="Times New Roman"/>
          <w:b/>
          <w:bCs/>
        </w:rPr>
        <w:t>Figure 4A</w:t>
      </w:r>
      <w:r w:rsidR="005A7C31" w:rsidRPr="00F9232D">
        <w:rPr>
          <w:rFonts w:ascii="Times New Roman" w:hAnsi="Times New Roman" w:cs="Times New Roman"/>
        </w:rPr>
        <w:t xml:space="preserve">). </w:t>
      </w:r>
      <w:r w:rsidR="00D80B25" w:rsidRPr="00F9232D">
        <w:rPr>
          <w:rFonts w:ascii="Times New Roman" w:hAnsi="Times New Roman" w:cs="Times New Roman"/>
        </w:rPr>
        <w:t>However,</w:t>
      </w:r>
      <w:r w:rsidR="005A7C31" w:rsidRPr="00F9232D">
        <w:rPr>
          <w:rFonts w:ascii="Times New Roman" w:hAnsi="Times New Roman" w:cs="Times New Roman"/>
        </w:rPr>
        <w:t xml:space="preserve"> </w:t>
      </w:r>
      <w:r w:rsidR="00F842F6" w:rsidRPr="00F9232D">
        <w:rPr>
          <w:rFonts w:ascii="Times New Roman" w:hAnsi="Times New Roman" w:cs="Times New Roman"/>
        </w:rPr>
        <w:t xml:space="preserve">for the </w:t>
      </w:r>
      <w:r w:rsidR="00AE2733" w:rsidRPr="00F9232D">
        <w:rPr>
          <w:rFonts w:ascii="Times New Roman" w:hAnsi="Times New Roman" w:cs="Times New Roman"/>
        </w:rPr>
        <w:t>Total</w:t>
      </w:r>
      <w:r w:rsidR="00E571F8" w:rsidRPr="00F9232D">
        <w:rPr>
          <w:rFonts w:ascii="Times New Roman" w:hAnsi="Times New Roman" w:cs="Times New Roman"/>
        </w:rPr>
        <w:t xml:space="preserve"> </w:t>
      </w:r>
      <w:r w:rsidR="006D2492" w:rsidRPr="00F9232D">
        <w:rPr>
          <w:rFonts w:ascii="Times New Roman" w:hAnsi="Times New Roman" w:cs="Times New Roman"/>
        </w:rPr>
        <w:t xml:space="preserve">Reversal </w:t>
      </w:r>
      <w:r w:rsidR="00F842F6" w:rsidRPr="00F9232D">
        <w:rPr>
          <w:rFonts w:ascii="Times New Roman" w:hAnsi="Times New Roman" w:cs="Times New Roman"/>
        </w:rPr>
        <w:t xml:space="preserve">task, </w:t>
      </w:r>
      <w:r w:rsidR="005A7C31" w:rsidRPr="00F9232D">
        <w:rPr>
          <w:rFonts w:ascii="Times New Roman" w:hAnsi="Times New Roman" w:cs="Times New Roman"/>
        </w:rPr>
        <w:t xml:space="preserve">this is </w:t>
      </w:r>
      <w:r w:rsidR="00F842F6" w:rsidRPr="00F9232D">
        <w:rPr>
          <w:rFonts w:ascii="Times New Roman" w:hAnsi="Times New Roman" w:cs="Times New Roman"/>
        </w:rPr>
        <w:t xml:space="preserve">not </w:t>
      </w:r>
      <w:r w:rsidR="005A7C31" w:rsidRPr="00F9232D">
        <w:rPr>
          <w:rFonts w:ascii="Times New Roman" w:hAnsi="Times New Roman" w:cs="Times New Roman"/>
        </w:rPr>
        <w:t>efficient</w:t>
      </w:r>
      <w:r w:rsidR="00F842F6" w:rsidRPr="00F9232D">
        <w:rPr>
          <w:rFonts w:ascii="Times New Roman" w:hAnsi="Times New Roman" w:cs="Times New Roman"/>
        </w:rPr>
        <w:t xml:space="preserve"> because </w:t>
      </w:r>
      <w:r w:rsidR="005A7C31" w:rsidRPr="00F9232D">
        <w:rPr>
          <w:rFonts w:ascii="Times New Roman" w:hAnsi="Times New Roman" w:cs="Times New Roman"/>
        </w:rPr>
        <w:t xml:space="preserve">the </w:t>
      </w:r>
      <w:r w:rsidR="00010BDF" w:rsidRPr="00F9232D">
        <w:rPr>
          <w:rFonts w:ascii="Times New Roman" w:hAnsi="Times New Roman" w:cs="Times New Roman"/>
        </w:rPr>
        <w:t>ANN</w:t>
      </w:r>
      <w:r w:rsidR="005A7C31" w:rsidRPr="00F9232D">
        <w:rPr>
          <w:rFonts w:ascii="Times New Roman" w:hAnsi="Times New Roman" w:cs="Times New Roman"/>
        </w:rPr>
        <w:t xml:space="preserve"> has already </w:t>
      </w:r>
      <w:r w:rsidR="00D80B25" w:rsidRPr="00F9232D">
        <w:rPr>
          <w:rFonts w:ascii="Times New Roman" w:hAnsi="Times New Roman" w:cs="Times New Roman"/>
        </w:rPr>
        <w:t>learned</w:t>
      </w:r>
      <w:r w:rsidR="00583081" w:rsidRPr="00F9232D">
        <w:rPr>
          <w:rFonts w:ascii="Times New Roman" w:hAnsi="Times New Roman" w:cs="Times New Roman"/>
        </w:rPr>
        <w:t xml:space="preserve"> to represent</w:t>
      </w:r>
      <w:r w:rsidR="005A7C31" w:rsidRPr="00F9232D">
        <w:rPr>
          <w:rFonts w:ascii="Times New Roman" w:hAnsi="Times New Roman" w:cs="Times New Roman"/>
        </w:rPr>
        <w:t xml:space="preserve"> the categories</w:t>
      </w:r>
      <w:r w:rsidR="00F842F6" w:rsidRPr="00F9232D">
        <w:rPr>
          <w:rFonts w:ascii="Times New Roman" w:hAnsi="Times New Roman" w:cs="Times New Roman"/>
        </w:rPr>
        <w:t xml:space="preserve"> </w:t>
      </w:r>
      <w:r w:rsidR="00583081" w:rsidRPr="00F9232D">
        <w:rPr>
          <w:rFonts w:ascii="Times New Roman" w:hAnsi="Times New Roman" w:cs="Times New Roman"/>
        </w:rPr>
        <w:t xml:space="preserve">at the hidden layer </w:t>
      </w:r>
      <w:r w:rsidR="00F842F6" w:rsidRPr="00F9232D">
        <w:rPr>
          <w:rFonts w:ascii="Times New Roman" w:hAnsi="Times New Roman" w:cs="Times New Roman"/>
        </w:rPr>
        <w:t xml:space="preserve">after </w:t>
      </w:r>
      <w:r w:rsidR="00583081" w:rsidRPr="00F9232D">
        <w:rPr>
          <w:rFonts w:ascii="Times New Roman" w:hAnsi="Times New Roman" w:cs="Times New Roman"/>
        </w:rPr>
        <w:t>the initial training phase</w:t>
      </w:r>
      <w:r w:rsidR="00F842F6" w:rsidRPr="00F9232D">
        <w:rPr>
          <w:rFonts w:ascii="Times New Roman" w:hAnsi="Times New Roman" w:cs="Times New Roman"/>
        </w:rPr>
        <w:t xml:space="preserve"> (</w:t>
      </w:r>
      <w:r w:rsidR="00F842F6" w:rsidRPr="00F9232D">
        <w:rPr>
          <w:rFonts w:ascii="Times New Roman" w:hAnsi="Times New Roman" w:cs="Times New Roman"/>
          <w:b/>
          <w:bCs/>
        </w:rPr>
        <w:t>Figure 4C</w:t>
      </w:r>
      <w:r w:rsidR="00F842F6" w:rsidRPr="00F9232D">
        <w:rPr>
          <w:rFonts w:ascii="Times New Roman" w:hAnsi="Times New Roman" w:cs="Times New Roman"/>
        </w:rPr>
        <w:t xml:space="preserve">). </w:t>
      </w:r>
      <w:r w:rsidR="005378DD" w:rsidRPr="00F9232D">
        <w:rPr>
          <w:rFonts w:ascii="Times New Roman" w:hAnsi="Times New Roman" w:cs="Times New Roman"/>
        </w:rPr>
        <w:t>So, t</w:t>
      </w:r>
      <w:r w:rsidR="005A7C31" w:rsidRPr="00F9232D">
        <w:rPr>
          <w:rFonts w:ascii="Times New Roman" w:hAnsi="Times New Roman" w:cs="Times New Roman"/>
        </w:rPr>
        <w:t>here should be no need to remap the categor</w:t>
      </w:r>
      <w:r w:rsidR="00583081" w:rsidRPr="00F9232D">
        <w:rPr>
          <w:rFonts w:ascii="Times New Roman" w:hAnsi="Times New Roman" w:cs="Times New Roman"/>
        </w:rPr>
        <w:t>y representations</w:t>
      </w:r>
      <w:r w:rsidR="005A7C31" w:rsidRPr="00F9232D">
        <w:rPr>
          <w:rFonts w:ascii="Times New Roman" w:hAnsi="Times New Roman" w:cs="Times New Roman"/>
        </w:rPr>
        <w:t xml:space="preserve"> </w:t>
      </w:r>
      <w:r w:rsidR="00815902" w:rsidRPr="00F9232D">
        <w:rPr>
          <w:rFonts w:ascii="Times New Roman" w:hAnsi="Times New Roman" w:cs="Times New Roman"/>
        </w:rPr>
        <w:t xml:space="preserve">in the first layer, but instead only change the output matrix layer preserving the already formed common coding. </w:t>
      </w:r>
      <w:r w:rsidR="0008556F" w:rsidRPr="00F9232D">
        <w:rPr>
          <w:rFonts w:ascii="Times New Roman" w:hAnsi="Times New Roman" w:cs="Times New Roman"/>
        </w:rPr>
        <w:t xml:space="preserve">This does not occur </w:t>
      </w:r>
      <w:r w:rsidR="00813F6D" w:rsidRPr="00F9232D">
        <w:rPr>
          <w:rFonts w:ascii="Times New Roman" w:hAnsi="Times New Roman" w:cs="Times New Roman"/>
        </w:rPr>
        <w:t xml:space="preserve">in Model 1 </w:t>
      </w:r>
      <w:r w:rsidR="0008556F" w:rsidRPr="00F9232D">
        <w:rPr>
          <w:rFonts w:ascii="Times New Roman" w:hAnsi="Times New Roman" w:cs="Times New Roman"/>
        </w:rPr>
        <w:t xml:space="preserve">because there is an output error, initially, on every single </w:t>
      </w:r>
      <w:r w:rsidR="00AE2733" w:rsidRPr="00F9232D">
        <w:rPr>
          <w:rFonts w:ascii="Times New Roman" w:hAnsi="Times New Roman" w:cs="Times New Roman"/>
        </w:rPr>
        <w:t>Total</w:t>
      </w:r>
      <w:r w:rsidR="00813F6D" w:rsidRPr="00F9232D">
        <w:rPr>
          <w:rFonts w:ascii="Times New Roman" w:hAnsi="Times New Roman" w:cs="Times New Roman"/>
        </w:rPr>
        <w:t xml:space="preserve"> </w:t>
      </w:r>
      <w:r w:rsidR="0008556F" w:rsidRPr="00F9232D">
        <w:rPr>
          <w:rFonts w:ascii="Times New Roman" w:hAnsi="Times New Roman" w:cs="Times New Roman"/>
        </w:rPr>
        <w:t xml:space="preserve">reversal trial. This </w:t>
      </w:r>
      <w:r w:rsidR="00800F86" w:rsidRPr="00F9232D">
        <w:rPr>
          <w:rFonts w:ascii="Times New Roman" w:hAnsi="Times New Roman" w:cs="Times New Roman"/>
        </w:rPr>
        <w:t xml:space="preserve">produces “catastrophic interference” throughout the </w:t>
      </w:r>
      <w:r w:rsidR="002E5A7D" w:rsidRPr="00F9232D">
        <w:rPr>
          <w:rFonts w:ascii="Times New Roman" w:hAnsi="Times New Roman" w:cs="Times New Roman"/>
        </w:rPr>
        <w:t>ANN</w:t>
      </w:r>
      <w:r w:rsidR="00800F86" w:rsidRPr="00F9232D">
        <w:rPr>
          <w:rFonts w:ascii="Times New Roman" w:hAnsi="Times New Roman" w:cs="Times New Roman"/>
        </w:rPr>
        <w:t xml:space="preserve"> because</w:t>
      </w:r>
      <w:r w:rsidR="0008556F" w:rsidRPr="00F9232D">
        <w:rPr>
          <w:rFonts w:ascii="Times New Roman" w:hAnsi="Times New Roman" w:cs="Times New Roman"/>
        </w:rPr>
        <w:t xml:space="preserve"> the </w:t>
      </w:r>
      <w:r w:rsidR="00E7469B" w:rsidRPr="00F9232D">
        <w:rPr>
          <w:rFonts w:ascii="Times New Roman" w:hAnsi="Times New Roman" w:cs="Times New Roman"/>
        </w:rPr>
        <w:t>backpropagation</w:t>
      </w:r>
      <w:r w:rsidR="0008556F" w:rsidRPr="00F9232D">
        <w:rPr>
          <w:rFonts w:ascii="Times New Roman" w:hAnsi="Times New Roman" w:cs="Times New Roman"/>
        </w:rPr>
        <w:t xml:space="preserve"> of error </w:t>
      </w:r>
      <w:r w:rsidR="00800F86" w:rsidRPr="00F9232D">
        <w:rPr>
          <w:rFonts w:ascii="Times New Roman" w:hAnsi="Times New Roman" w:cs="Times New Roman"/>
        </w:rPr>
        <w:t xml:space="preserve">occurs </w:t>
      </w:r>
      <w:r w:rsidR="0008556F" w:rsidRPr="00F9232D">
        <w:rPr>
          <w:rFonts w:ascii="Times New Roman" w:hAnsi="Times New Roman" w:cs="Times New Roman"/>
        </w:rPr>
        <w:t xml:space="preserve">throughout the entire </w:t>
      </w:r>
      <w:r w:rsidR="00E43FAA" w:rsidRPr="00F9232D">
        <w:rPr>
          <w:rFonts w:ascii="Times New Roman" w:hAnsi="Times New Roman" w:cs="Times New Roman"/>
        </w:rPr>
        <w:t>ANN</w:t>
      </w:r>
      <w:r w:rsidR="0008556F" w:rsidRPr="00F9232D">
        <w:rPr>
          <w:rFonts w:ascii="Times New Roman" w:hAnsi="Times New Roman" w:cs="Times New Roman"/>
        </w:rPr>
        <w:t xml:space="preserve"> on every trial</w:t>
      </w:r>
      <w:r w:rsidR="00800F86" w:rsidRPr="00F9232D">
        <w:rPr>
          <w:rFonts w:ascii="Times New Roman" w:hAnsi="Times New Roman" w:cs="Times New Roman"/>
        </w:rPr>
        <w:t>. That</w:t>
      </w:r>
      <w:r w:rsidR="0008556F" w:rsidRPr="00F9232D">
        <w:rPr>
          <w:rFonts w:ascii="Times New Roman" w:hAnsi="Times New Roman" w:cs="Times New Roman"/>
        </w:rPr>
        <w:t xml:space="preserve"> produc</w:t>
      </w:r>
      <w:r w:rsidR="00800F86" w:rsidRPr="00F9232D">
        <w:rPr>
          <w:rFonts w:ascii="Times New Roman" w:hAnsi="Times New Roman" w:cs="Times New Roman"/>
        </w:rPr>
        <w:t>es</w:t>
      </w:r>
      <w:r w:rsidR="0008556F" w:rsidRPr="00F9232D">
        <w:rPr>
          <w:rFonts w:ascii="Times New Roman" w:hAnsi="Times New Roman" w:cs="Times New Roman"/>
        </w:rPr>
        <w:t xml:space="preserve"> rapid changes in the input-hidden weights, and, thus, a destruction of the initially learned category representations. </w:t>
      </w:r>
      <w:r w:rsidR="00D80B25" w:rsidRPr="00F9232D">
        <w:rPr>
          <w:rFonts w:ascii="Times New Roman" w:hAnsi="Times New Roman" w:cs="Times New Roman"/>
        </w:rPr>
        <w:t xml:space="preserve">To achieve </w:t>
      </w:r>
      <w:r w:rsidR="0008556F" w:rsidRPr="00F9232D">
        <w:rPr>
          <w:rFonts w:ascii="Times New Roman" w:hAnsi="Times New Roman" w:cs="Times New Roman"/>
        </w:rPr>
        <w:t>more stability in the hidden layer category representations</w:t>
      </w:r>
      <w:r w:rsidR="00800F86" w:rsidRPr="00F9232D">
        <w:rPr>
          <w:rFonts w:ascii="Times New Roman" w:hAnsi="Times New Roman" w:cs="Times New Roman"/>
        </w:rPr>
        <w:t xml:space="preserve"> and overcome this widespread catastrophic interference effect</w:t>
      </w:r>
      <w:r w:rsidR="00D80B25" w:rsidRPr="00F9232D">
        <w:rPr>
          <w:rFonts w:ascii="Times New Roman" w:hAnsi="Times New Roman" w:cs="Times New Roman"/>
        </w:rPr>
        <w:t xml:space="preserve">, we implemented an additional mechanism </w:t>
      </w:r>
      <w:r w:rsidR="00800F86" w:rsidRPr="00F9232D">
        <w:rPr>
          <w:rFonts w:ascii="Times New Roman" w:hAnsi="Times New Roman" w:cs="Times New Roman"/>
        </w:rPr>
        <w:t xml:space="preserve">within </w:t>
      </w:r>
      <w:r w:rsidR="00D80B25" w:rsidRPr="00F9232D">
        <w:rPr>
          <w:rFonts w:ascii="Times New Roman" w:hAnsi="Times New Roman" w:cs="Times New Roman"/>
        </w:rPr>
        <w:t xml:space="preserve">the </w:t>
      </w:r>
      <w:r w:rsidR="00BE5BFD" w:rsidRPr="00F9232D">
        <w:rPr>
          <w:rFonts w:ascii="Times New Roman" w:hAnsi="Times New Roman" w:cs="Times New Roman"/>
        </w:rPr>
        <w:t>ANN</w:t>
      </w:r>
      <w:r w:rsidR="00583081" w:rsidRPr="00F9232D">
        <w:rPr>
          <w:rFonts w:ascii="Times New Roman" w:hAnsi="Times New Roman" w:cs="Times New Roman"/>
        </w:rPr>
        <w:t xml:space="preserve"> –dynamic learning rates at each of the two layers</w:t>
      </w:r>
      <w:r w:rsidR="00D80B25" w:rsidRPr="00F9232D">
        <w:rPr>
          <w:rFonts w:ascii="Times New Roman" w:hAnsi="Times New Roman" w:cs="Times New Roman"/>
        </w:rPr>
        <w:t>.</w:t>
      </w:r>
    </w:p>
    <w:p w14:paraId="547A55C4" w14:textId="266BFD47" w:rsidR="00E149D6" w:rsidRPr="00F9232D" w:rsidRDefault="001667E3" w:rsidP="00E149D6">
      <w:pPr>
        <w:pStyle w:val="Heading2"/>
        <w:rPr>
          <w:rFonts w:ascii="Times New Roman" w:hAnsi="Times New Roman" w:cs="Times New Roman"/>
        </w:rPr>
      </w:pPr>
      <w:r w:rsidRPr="00F9232D">
        <w:rPr>
          <w:rFonts w:ascii="Times New Roman" w:hAnsi="Times New Roman" w:cs="Times New Roman"/>
        </w:rPr>
        <w:t xml:space="preserve">How </w:t>
      </w:r>
      <w:r w:rsidR="00774682" w:rsidRPr="00F9232D">
        <w:rPr>
          <w:rFonts w:ascii="Times New Roman" w:hAnsi="Times New Roman" w:cs="Times New Roman"/>
        </w:rPr>
        <w:t xml:space="preserve">to </w:t>
      </w:r>
      <w:r w:rsidR="00982D28" w:rsidRPr="00F9232D">
        <w:rPr>
          <w:rFonts w:ascii="Times New Roman" w:hAnsi="Times New Roman" w:cs="Times New Roman"/>
        </w:rPr>
        <w:t xml:space="preserve">Maintain the Represented Category </w:t>
      </w:r>
      <w:r w:rsidRPr="00F9232D">
        <w:rPr>
          <w:rFonts w:ascii="Times New Roman" w:hAnsi="Times New Roman" w:cs="Times New Roman"/>
        </w:rPr>
        <w:t>to</w:t>
      </w:r>
      <w:r w:rsidR="00982D28" w:rsidRPr="00F9232D">
        <w:rPr>
          <w:rFonts w:ascii="Times New Roman" w:hAnsi="Times New Roman" w:cs="Times New Roman"/>
        </w:rPr>
        <w:t xml:space="preserve"> </w:t>
      </w:r>
      <w:r w:rsidRPr="00F9232D">
        <w:rPr>
          <w:rFonts w:ascii="Times New Roman" w:hAnsi="Times New Roman" w:cs="Times New Roman"/>
        </w:rPr>
        <w:t>A</w:t>
      </w:r>
      <w:r w:rsidR="00982D28" w:rsidRPr="00F9232D">
        <w:rPr>
          <w:rFonts w:ascii="Times New Roman" w:hAnsi="Times New Roman" w:cs="Times New Roman"/>
        </w:rPr>
        <w:t xml:space="preserve">void </w:t>
      </w:r>
      <w:r w:rsidR="00E149D6" w:rsidRPr="00F9232D">
        <w:rPr>
          <w:rFonts w:ascii="Times New Roman" w:hAnsi="Times New Roman" w:cs="Times New Roman"/>
        </w:rPr>
        <w:t>Catastrophic Interference</w:t>
      </w:r>
      <w:r w:rsidRPr="00F9232D">
        <w:rPr>
          <w:rFonts w:ascii="Times New Roman" w:hAnsi="Times New Roman" w:cs="Times New Roman"/>
        </w:rPr>
        <w:t>?</w:t>
      </w:r>
    </w:p>
    <w:p w14:paraId="44EEFD4A" w14:textId="5691B7EB" w:rsidR="00950C17" w:rsidRPr="00F9232D" w:rsidRDefault="009A63C6" w:rsidP="009A63C6">
      <w:pPr>
        <w:ind w:firstLine="720"/>
        <w:rPr>
          <w:rFonts w:ascii="Times New Roman" w:hAnsi="Times New Roman" w:cs="Times New Roman"/>
          <w:lang w:val="en-US"/>
        </w:rPr>
      </w:pPr>
      <w:r w:rsidRPr="00F9232D">
        <w:rPr>
          <w:rFonts w:ascii="Times New Roman" w:hAnsi="Times New Roman" w:cs="Times New Roman"/>
          <w:lang w:val="en-US"/>
        </w:rPr>
        <w:t xml:space="preserve">One reason </w:t>
      </w:r>
      <w:r w:rsidR="009A273E" w:rsidRPr="00F9232D">
        <w:rPr>
          <w:rFonts w:ascii="Times New Roman" w:hAnsi="Times New Roman" w:cs="Times New Roman"/>
          <w:lang w:val="en-US"/>
        </w:rPr>
        <w:t xml:space="preserve">for faster remapping categories in the first layer (k=1) instead of the second (k=2) </w:t>
      </w:r>
      <w:r w:rsidRPr="00F9232D">
        <w:rPr>
          <w:rFonts w:ascii="Times New Roman" w:hAnsi="Times New Roman" w:cs="Times New Roman"/>
          <w:lang w:val="en-US"/>
        </w:rPr>
        <w:t xml:space="preserve">is that learning rates are the same for every layer within the </w:t>
      </w:r>
      <w:r w:rsidR="00BE5BFD" w:rsidRPr="00F9232D">
        <w:rPr>
          <w:rFonts w:ascii="Times New Roman" w:hAnsi="Times New Roman" w:cs="Times New Roman"/>
          <w:lang w:val="en-US"/>
        </w:rPr>
        <w:t>ANN</w:t>
      </w:r>
      <w:r w:rsidR="00813F6D" w:rsidRPr="00F9232D">
        <w:rPr>
          <w:rFonts w:ascii="Times New Roman" w:hAnsi="Times New Roman" w:cs="Times New Roman"/>
          <w:lang w:val="en-US"/>
        </w:rPr>
        <w:t xml:space="preserve"> in Model 1</w:t>
      </w:r>
      <w:r w:rsidRPr="00F9232D">
        <w:rPr>
          <w:rFonts w:ascii="Times New Roman" w:hAnsi="Times New Roman" w:cs="Times New Roman"/>
          <w:lang w:val="en-US"/>
        </w:rPr>
        <w:t xml:space="preserve">. </w:t>
      </w:r>
      <w:r w:rsidR="00583081" w:rsidRPr="00F9232D">
        <w:rPr>
          <w:rFonts w:ascii="Times New Roman" w:hAnsi="Times New Roman" w:cs="Times New Roman"/>
          <w:lang w:val="en-US"/>
        </w:rPr>
        <w:t>Moreover, the standard backpropagation learning rule implements weight changes as a function of unit activation. Since input units are</w:t>
      </w:r>
      <w:r w:rsidR="00950C17" w:rsidRPr="00F9232D">
        <w:rPr>
          <w:rFonts w:ascii="Times New Roman" w:hAnsi="Times New Roman" w:cs="Times New Roman"/>
          <w:lang w:val="en-US"/>
        </w:rPr>
        <w:t xml:space="preserve"> active</w:t>
      </w:r>
      <w:r w:rsidR="00583081" w:rsidRPr="00F9232D">
        <w:rPr>
          <w:rFonts w:ascii="Times New Roman" w:hAnsi="Times New Roman" w:cs="Times New Roman"/>
          <w:lang w:val="en-US"/>
        </w:rPr>
        <w:t xml:space="preserve">, by definition, </w:t>
      </w:r>
      <w:r w:rsidR="00950C17" w:rsidRPr="00F9232D">
        <w:rPr>
          <w:rFonts w:ascii="Times New Roman" w:hAnsi="Times New Roman" w:cs="Times New Roman"/>
          <w:lang w:val="en-US"/>
        </w:rPr>
        <w:t xml:space="preserve">at </w:t>
      </w:r>
      <w:r w:rsidR="00583081" w:rsidRPr="00F9232D">
        <w:rPr>
          <w:rFonts w:ascii="Times New Roman" w:hAnsi="Times New Roman" w:cs="Times New Roman"/>
          <w:lang w:val="en-US"/>
        </w:rPr>
        <w:t>either 1 (stimulus present) or 0 (stimulus absent), this will ensure relatively quicker input-hidden than hidden-output weight changes</w:t>
      </w:r>
      <w:r w:rsidR="00950C17" w:rsidRPr="00F9232D">
        <w:rPr>
          <w:rFonts w:ascii="Times New Roman" w:hAnsi="Times New Roman" w:cs="Times New Roman"/>
          <w:lang w:val="en-US"/>
        </w:rPr>
        <w:t xml:space="preserve"> on each reversal trial</w:t>
      </w:r>
      <w:r w:rsidR="00583081" w:rsidRPr="00F9232D">
        <w:rPr>
          <w:rFonts w:ascii="Times New Roman" w:hAnsi="Times New Roman" w:cs="Times New Roman"/>
          <w:lang w:val="en-US"/>
        </w:rPr>
        <w:t xml:space="preserve">. Recall that </w:t>
      </w:r>
      <w:r w:rsidR="00950C17" w:rsidRPr="00F9232D">
        <w:rPr>
          <w:rFonts w:ascii="Times New Roman" w:hAnsi="Times New Roman" w:cs="Times New Roman"/>
          <w:lang w:val="en-US"/>
        </w:rPr>
        <w:t>hidden unit activation levels are limited to the range of 0-1, and very often the unit would have an activity level that is less than 1.</w:t>
      </w:r>
      <w:r w:rsidR="00583081" w:rsidRPr="00F9232D">
        <w:rPr>
          <w:rFonts w:ascii="Times New Roman" w:hAnsi="Times New Roman" w:cs="Times New Roman"/>
          <w:lang w:val="en-US"/>
        </w:rPr>
        <w:t xml:space="preserve"> </w:t>
      </w:r>
      <w:r w:rsidRPr="00F9232D">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6E6220C3" w:rsidR="009A63C6" w:rsidRPr="00F9232D" w:rsidRDefault="009A63C6" w:rsidP="009A63C6">
      <w:pPr>
        <w:ind w:firstLine="720"/>
        <w:rPr>
          <w:rFonts w:ascii="Times New Roman" w:hAnsi="Times New Roman" w:cs="Times New Roman"/>
          <w:lang w:val="en-US"/>
        </w:rPr>
      </w:pPr>
      <w:r w:rsidRPr="00F9232D">
        <w:rPr>
          <w:rFonts w:ascii="Times New Roman" w:hAnsi="Times New Roman" w:cs="Times New Roman"/>
          <w:lang w:val="en-US"/>
        </w:rPr>
        <w:t xml:space="preserve">To </w:t>
      </w:r>
      <w:r w:rsidR="00950C17" w:rsidRPr="00F9232D">
        <w:rPr>
          <w:rFonts w:ascii="Times New Roman" w:hAnsi="Times New Roman" w:cs="Times New Roman"/>
          <w:lang w:val="en-US"/>
        </w:rPr>
        <w:t>overcome</w:t>
      </w:r>
      <w:r w:rsidR="00AC2DDE" w:rsidRPr="00F9232D">
        <w:rPr>
          <w:rFonts w:ascii="Times New Roman" w:hAnsi="Times New Roman" w:cs="Times New Roman"/>
          <w:lang w:val="en-US"/>
        </w:rPr>
        <w:t xml:space="preserve"> this difference between </w:t>
      </w:r>
      <w:r w:rsidR="00BB28D7" w:rsidRPr="00F9232D">
        <w:rPr>
          <w:rFonts w:ascii="Times New Roman" w:hAnsi="Times New Roman" w:cs="Times New Roman"/>
          <w:lang w:val="en-US"/>
        </w:rPr>
        <w:t>ANN</w:t>
      </w:r>
      <w:r w:rsidR="00AC2DDE" w:rsidRPr="00F9232D">
        <w:rPr>
          <w:rFonts w:ascii="Times New Roman" w:hAnsi="Times New Roman" w:cs="Times New Roman"/>
          <w:lang w:val="en-US"/>
        </w:rPr>
        <w:t xml:space="preserve"> and human p</w:t>
      </w:r>
      <w:r w:rsidR="00950C17" w:rsidRPr="00F9232D">
        <w:rPr>
          <w:rFonts w:ascii="Times New Roman" w:hAnsi="Times New Roman" w:cs="Times New Roman"/>
          <w:lang w:val="en-US"/>
        </w:rPr>
        <w:t>erformance in our task</w:t>
      </w:r>
      <w:r w:rsidRPr="00F9232D">
        <w:rPr>
          <w:rFonts w:ascii="Times New Roman" w:hAnsi="Times New Roman" w:cs="Times New Roman"/>
          <w:lang w:val="en-US"/>
        </w:rPr>
        <w:t xml:space="preserve">, we incorporated two new </w:t>
      </w:r>
      <w:r w:rsidR="00950C17" w:rsidRPr="00F9232D">
        <w:rPr>
          <w:rFonts w:ascii="Times New Roman" w:hAnsi="Times New Roman" w:cs="Times New Roman"/>
          <w:lang w:val="en-US"/>
        </w:rPr>
        <w:t xml:space="preserve">learning rate change </w:t>
      </w:r>
      <w:r w:rsidRPr="00F9232D">
        <w:rPr>
          <w:rFonts w:ascii="Times New Roman" w:hAnsi="Times New Roman" w:cs="Times New Roman"/>
          <w:lang w:val="en-US"/>
        </w:rPr>
        <w:t xml:space="preserve">rules in </w:t>
      </w:r>
      <w:r w:rsidR="00950C17" w:rsidRPr="00F9232D">
        <w:rPr>
          <w:rFonts w:ascii="Times New Roman" w:hAnsi="Times New Roman" w:cs="Times New Roman"/>
          <w:lang w:val="en-US"/>
        </w:rPr>
        <w:t xml:space="preserve">our </w:t>
      </w:r>
      <w:r w:rsidR="00984232" w:rsidRPr="00F9232D">
        <w:rPr>
          <w:rFonts w:ascii="Times New Roman" w:hAnsi="Times New Roman" w:cs="Times New Roman"/>
          <w:lang w:val="en-US"/>
        </w:rPr>
        <w:t>ANN</w:t>
      </w:r>
      <w:r w:rsidR="00950C17" w:rsidRPr="00F9232D">
        <w:rPr>
          <w:rFonts w:ascii="Times New Roman" w:hAnsi="Times New Roman" w:cs="Times New Roman"/>
          <w:lang w:val="en-US"/>
        </w:rPr>
        <w:t xml:space="preserve"> at the two </w:t>
      </w:r>
      <w:r w:rsidRPr="00F9232D">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EndPr/>
        <w:sdtContent>
          <w:r w:rsidR="007D389C" w:rsidRPr="00F9232D">
            <w:rPr>
              <w:rFonts w:ascii="Times New Roman" w:hAnsi="Times New Roman" w:cs="Times New Roman"/>
              <w:color w:val="000000"/>
              <w:lang w:val="en-US"/>
            </w:rPr>
            <w:t>Mackintosh (1975)</w:t>
          </w:r>
        </w:sdtContent>
      </w:sdt>
      <w:r w:rsidR="00950C17" w:rsidRPr="00F9232D">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EndPr/>
        <w:sdtContent>
          <w:r w:rsidR="007D389C" w:rsidRPr="00F9232D">
            <w:rPr>
              <w:rFonts w:ascii="Times New Roman" w:eastAsia="Times New Roman" w:hAnsi="Times New Roman" w:cs="Times New Roman"/>
              <w:color w:val="000000"/>
            </w:rPr>
            <w:t>Pearce &amp; Hall (1980)</w:t>
          </w:r>
        </w:sdtContent>
      </w:sdt>
      <w:r w:rsidR="00950C17" w:rsidRPr="00F9232D">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sidRPr="00F9232D">
        <w:rPr>
          <w:rFonts w:ascii="Times New Roman" w:hAnsi="Times New Roman" w:cs="Times New Roman"/>
          <w:lang w:val="en-US"/>
        </w:rPr>
        <w:t xml:space="preserve">hypothesized </w:t>
      </w:r>
      <w:r w:rsidR="00950C17" w:rsidRPr="00F9232D">
        <w:rPr>
          <w:rFonts w:ascii="Times New Roman" w:hAnsi="Times New Roman" w:cs="Times New Roman"/>
          <w:lang w:val="en-US"/>
        </w:rPr>
        <w:t xml:space="preserve">that stimuli </w:t>
      </w:r>
      <w:r w:rsidR="00813F6D" w:rsidRPr="00F9232D">
        <w:rPr>
          <w:rFonts w:ascii="Times New Roman" w:hAnsi="Times New Roman" w:cs="Times New Roman"/>
          <w:lang w:val="en-US"/>
        </w:rPr>
        <w:t>predictive of an outcome should</w:t>
      </w:r>
      <w:r w:rsidR="00950C17" w:rsidRPr="00F9232D">
        <w:rPr>
          <w:rFonts w:ascii="Times New Roman" w:hAnsi="Times New Roman" w:cs="Times New Roman"/>
          <w:lang w:val="en-US"/>
        </w:rPr>
        <w:t xml:space="preserve"> command more attention, whereas poor predictors </w:t>
      </w:r>
      <w:r w:rsidR="00813F6D" w:rsidRPr="00F9232D">
        <w:rPr>
          <w:rFonts w:ascii="Times New Roman" w:hAnsi="Times New Roman" w:cs="Times New Roman"/>
          <w:lang w:val="en-US"/>
        </w:rPr>
        <w:t xml:space="preserve">should </w:t>
      </w:r>
      <w:r w:rsidR="00950C17" w:rsidRPr="00F9232D">
        <w:rPr>
          <w:rFonts w:ascii="Times New Roman" w:hAnsi="Times New Roman" w:cs="Times New Roman"/>
          <w:lang w:val="en-US"/>
        </w:rPr>
        <w:t xml:space="preserve">lose attention. In contrast, Pearce and Hall (1980) assumed that cue associability (attention) declines as critical </w:t>
      </w:r>
      <w:r w:rsidR="00813F6D" w:rsidRPr="00F9232D">
        <w:rPr>
          <w:rFonts w:ascii="Times New Roman" w:hAnsi="Times New Roman" w:cs="Times New Roman"/>
          <w:lang w:val="en-US"/>
        </w:rPr>
        <w:t xml:space="preserve">outcomes </w:t>
      </w:r>
      <w:r w:rsidR="00950C17" w:rsidRPr="00F9232D">
        <w:rPr>
          <w:rFonts w:ascii="Times New Roman" w:hAnsi="Times New Roman" w:cs="Times New Roman"/>
          <w:lang w:val="en-US"/>
        </w:rPr>
        <w:t>become well-predicted. Other authors have attempted to reconcile these seemingly opposing views on how learning rate</w:t>
      </w:r>
      <w:r w:rsidR="00813F6D" w:rsidRPr="00F9232D">
        <w:rPr>
          <w:rFonts w:ascii="Times New Roman" w:hAnsi="Times New Roman" w:cs="Times New Roman"/>
          <w:lang w:val="en-US"/>
        </w:rPr>
        <w:t>s to individual cues might</w:t>
      </w:r>
      <w:r w:rsidR="00950C17" w:rsidRPr="00F9232D">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7D389C" w:rsidRPr="00F9232D">
            <w:rPr>
              <w:rFonts w:ascii="Times New Roman" w:eastAsia="Times New Roman" w:hAnsi="Times New Roman" w:cs="Times New Roman"/>
              <w:color w:val="000000"/>
            </w:rPr>
            <w:t>Esber &amp; Haselgrove, 2011; Haselgrove et al., 2010; Le Pelley, 2004; Pearce &amp; Mackintosh, 2010)</w:t>
          </w:r>
        </w:sdtContent>
      </w:sdt>
      <w:r w:rsidR="00950C17" w:rsidRPr="00F9232D">
        <w:rPr>
          <w:rFonts w:ascii="Times New Roman" w:hAnsi="Times New Roman" w:cs="Times New Roman"/>
          <w:lang w:val="en-US"/>
        </w:rPr>
        <w:t xml:space="preserve">. Here we implement both ideas by </w:t>
      </w:r>
      <w:r w:rsidR="00C924C4" w:rsidRPr="00F9232D">
        <w:rPr>
          <w:rFonts w:ascii="Times New Roman" w:hAnsi="Times New Roman" w:cs="Times New Roman"/>
          <w:lang w:val="en-US"/>
        </w:rPr>
        <w:t xml:space="preserve">assuming that each applies at a different layer </w:t>
      </w:r>
      <w:r w:rsidR="00CD2CA0" w:rsidRPr="00F9232D">
        <w:rPr>
          <w:rFonts w:ascii="Times New Roman" w:hAnsi="Times New Roman" w:cs="Times New Roman"/>
          <w:lang w:val="en-US"/>
        </w:rPr>
        <w:t xml:space="preserve">in </w:t>
      </w:r>
      <w:r w:rsidR="008519E4" w:rsidRPr="00F9232D">
        <w:rPr>
          <w:rFonts w:ascii="Times New Roman" w:hAnsi="Times New Roman" w:cs="Times New Roman"/>
          <w:lang w:val="en-US"/>
        </w:rPr>
        <w:t xml:space="preserve">the </w:t>
      </w:r>
      <w:r w:rsidR="00BB28D7" w:rsidRPr="00F9232D">
        <w:rPr>
          <w:rFonts w:ascii="Times New Roman" w:hAnsi="Times New Roman" w:cs="Times New Roman"/>
          <w:lang w:val="en-US"/>
        </w:rPr>
        <w:t>ANN</w:t>
      </w:r>
      <w:r w:rsidR="00C924C4" w:rsidRPr="00F9232D">
        <w:rPr>
          <w:rFonts w:ascii="Times New Roman" w:hAnsi="Times New Roman" w:cs="Times New Roman"/>
          <w:lang w:val="en-US"/>
        </w:rPr>
        <w:t>.</w:t>
      </w:r>
      <w:r w:rsidR="00950C17" w:rsidRPr="00F9232D">
        <w:rPr>
          <w:rFonts w:ascii="Times New Roman" w:hAnsi="Times New Roman" w:cs="Times New Roman"/>
          <w:lang w:val="en-US"/>
        </w:rPr>
        <w:t xml:space="preserve"> </w:t>
      </w:r>
      <w:r w:rsidR="00C924C4" w:rsidRPr="00F9232D">
        <w:rPr>
          <w:rFonts w:ascii="Times New Roman" w:hAnsi="Times New Roman" w:cs="Times New Roman"/>
          <w:lang w:val="en-US"/>
        </w:rPr>
        <w:t>We apply the</w:t>
      </w:r>
      <w:r w:rsidRPr="00F9232D">
        <w:rPr>
          <w:rFonts w:ascii="Times New Roman" w:hAnsi="Times New Roman" w:cs="Times New Roman"/>
          <w:lang w:val="en-US"/>
        </w:rPr>
        <w:t xml:space="preserve"> </w:t>
      </w:r>
      <w:r w:rsidR="00C924C4" w:rsidRPr="00F9232D">
        <w:rPr>
          <w:rFonts w:ascii="Times New Roman" w:hAnsi="Times New Roman" w:cs="Times New Roman"/>
          <w:lang w:val="en-US"/>
        </w:rPr>
        <w:t>“</w:t>
      </w:r>
      <w:r w:rsidRPr="00F9232D">
        <w:rPr>
          <w:rFonts w:ascii="Times New Roman" w:hAnsi="Times New Roman" w:cs="Times New Roman"/>
          <w:lang w:val="en-US"/>
        </w:rPr>
        <w:t>Mackintosh-like</w:t>
      </w:r>
      <w:r w:rsidR="00C924C4" w:rsidRPr="00F9232D">
        <w:rPr>
          <w:rFonts w:ascii="Times New Roman" w:hAnsi="Times New Roman" w:cs="Times New Roman"/>
          <w:lang w:val="en-US"/>
        </w:rPr>
        <w:t>”</w:t>
      </w:r>
      <w:r w:rsidRPr="00F9232D">
        <w:rPr>
          <w:rFonts w:ascii="Times New Roman" w:hAnsi="Times New Roman" w:cs="Times New Roman"/>
          <w:lang w:val="en-US"/>
        </w:rPr>
        <w:t xml:space="preserve"> </w:t>
      </w:r>
      <w:r w:rsidR="00C924C4" w:rsidRPr="00F9232D">
        <w:rPr>
          <w:rFonts w:ascii="Times New Roman" w:hAnsi="Times New Roman" w:cs="Times New Roman"/>
          <w:lang w:val="en-US"/>
        </w:rPr>
        <w:t>rule to describe changes in the learning rates between hidden-output layer connections and the “Pearce-Kaye-Hall-like” rule</w:t>
      </w:r>
      <w:r w:rsidR="003E7755" w:rsidRPr="00F9232D">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EndPr/>
        <w:sdtContent>
          <w:r w:rsidR="007D389C" w:rsidRPr="00F9232D">
            <w:rPr>
              <w:rFonts w:ascii="Times New Roman" w:eastAsia="Times New Roman" w:hAnsi="Times New Roman" w:cs="Times New Roman"/>
              <w:color w:val="000000"/>
            </w:rPr>
            <w:t>(Kaye &amp; Pearce, 1984; Pearce et al., 1984)</w:t>
          </w:r>
        </w:sdtContent>
      </w:sdt>
      <w:r w:rsidR="00C924C4" w:rsidRPr="00F9232D">
        <w:rPr>
          <w:rFonts w:ascii="Times New Roman" w:hAnsi="Times New Roman" w:cs="Times New Roman"/>
          <w:lang w:val="en-US"/>
        </w:rPr>
        <w:t xml:space="preserve"> to learning rates between input-hidden layer connections. In our modified model, </w:t>
      </w:r>
      <w:r w:rsidR="00813F6D" w:rsidRPr="00F9232D">
        <w:rPr>
          <w:rFonts w:ascii="Times New Roman" w:hAnsi="Times New Roman" w:cs="Times New Roman"/>
          <w:lang w:val="en-US"/>
        </w:rPr>
        <w:t xml:space="preserve">Model 2, </w:t>
      </w:r>
      <w:r w:rsidR="00C924C4" w:rsidRPr="00F9232D">
        <w:rPr>
          <w:rFonts w:ascii="Times New Roman" w:hAnsi="Times New Roman" w:cs="Times New Roman"/>
          <w:lang w:val="en-US"/>
        </w:rPr>
        <w:t xml:space="preserve">Mackintosh-like dynamic learning rates are </w:t>
      </w:r>
      <w:r w:rsidRPr="00F9232D">
        <w:rPr>
          <w:rFonts w:ascii="Times New Roman" w:hAnsi="Times New Roman" w:cs="Times New Roman"/>
          <w:lang w:val="en-US"/>
        </w:rPr>
        <w:t xml:space="preserve">controlled by </w:t>
      </w:r>
      <m:oMath>
        <m:r>
          <w:rPr>
            <w:rFonts w:ascii="Cambria Math" w:hAnsi="Cambria Math" w:cs="Times New Roman"/>
          </w:rPr>
          <m:t>μ</m:t>
        </m:r>
      </m:oMath>
      <w:r w:rsidRPr="00F9232D">
        <w:rPr>
          <w:rFonts w:ascii="Times New Roman" w:eastAsiaTheme="minorEastAsia" w:hAnsi="Times New Roman" w:cs="Times New Roman"/>
        </w:rPr>
        <w:t xml:space="preserve"> </w:t>
      </w:r>
      <w:r w:rsidRPr="00F9232D">
        <w:rPr>
          <w:rFonts w:ascii="Times New Roman" w:hAnsi="Times New Roman" w:cs="Times New Roman"/>
          <w:lang w:val="en-US"/>
        </w:rPr>
        <w:t>and</w:t>
      </w:r>
      <w:r w:rsidR="00C924C4" w:rsidRPr="00F9232D">
        <w:rPr>
          <w:rFonts w:ascii="Times New Roman" w:hAnsi="Times New Roman" w:cs="Times New Roman"/>
          <w:lang w:val="en-US"/>
        </w:rPr>
        <w:t xml:space="preserve"> dynamic</w:t>
      </w:r>
      <w:r w:rsidRPr="00F9232D">
        <w:rPr>
          <w:rFonts w:ascii="Times New Roman" w:hAnsi="Times New Roman" w:cs="Times New Roman"/>
          <w:lang w:val="en-US"/>
        </w:rPr>
        <w:t xml:space="preserve"> Pearce-</w:t>
      </w:r>
      <w:r w:rsidR="00C924C4" w:rsidRPr="00F9232D">
        <w:rPr>
          <w:rFonts w:ascii="Times New Roman" w:hAnsi="Times New Roman" w:cs="Times New Roman"/>
          <w:lang w:val="en-US"/>
        </w:rPr>
        <w:t>Kaye-</w:t>
      </w:r>
      <w:r w:rsidRPr="00F9232D">
        <w:rPr>
          <w:rFonts w:ascii="Times New Roman" w:hAnsi="Times New Roman" w:cs="Times New Roman"/>
          <w:lang w:val="en-US"/>
        </w:rPr>
        <w:t xml:space="preserve">Hall-like </w:t>
      </w:r>
      <w:r w:rsidR="00C924C4" w:rsidRPr="00F9232D">
        <w:rPr>
          <w:rFonts w:ascii="Times New Roman" w:hAnsi="Times New Roman" w:cs="Times New Roman"/>
          <w:lang w:val="en-US"/>
        </w:rPr>
        <w:t xml:space="preserve">dynamic learning rates are </w:t>
      </w:r>
      <w:r w:rsidRPr="00F9232D">
        <w:rPr>
          <w:rFonts w:ascii="Times New Roman" w:hAnsi="Times New Roman" w:cs="Times New Roman"/>
          <w:lang w:val="en-US"/>
        </w:rPr>
        <w:t xml:space="preserve">controlled by </w:t>
      </w:r>
      <m:oMath>
        <m:r>
          <w:rPr>
            <w:rFonts w:ascii="Cambria Math" w:hAnsi="Cambria Math" w:cs="Times New Roman"/>
          </w:rPr>
          <m:t>ρ</m:t>
        </m:r>
      </m:oMath>
      <w:r w:rsidRPr="00F9232D">
        <w:rPr>
          <w:rFonts w:ascii="Times New Roman" w:eastAsiaTheme="minorEastAsia" w:hAnsi="Times New Roman" w:cs="Times New Roman"/>
        </w:rPr>
        <w:t xml:space="preserve"> (</w:t>
      </w:r>
      <w:r w:rsidRPr="00F9232D">
        <w:rPr>
          <w:rFonts w:ascii="Times New Roman" w:hAnsi="Times New Roman" w:cs="Times New Roman"/>
          <w:b/>
          <w:bCs/>
          <w:lang w:val="en-US"/>
        </w:rPr>
        <w:t xml:space="preserve">Figure </w:t>
      </w:r>
      <w:r w:rsidR="00D60C8D" w:rsidRPr="00F9232D">
        <w:rPr>
          <w:rFonts w:ascii="Times New Roman" w:hAnsi="Times New Roman" w:cs="Times New Roman"/>
          <w:b/>
          <w:bCs/>
          <w:lang w:val="en-US"/>
        </w:rPr>
        <w:t>1</w:t>
      </w:r>
      <w:r w:rsidR="0068195D" w:rsidRPr="00F9232D">
        <w:rPr>
          <w:rFonts w:ascii="Times New Roman" w:hAnsi="Times New Roman" w:cs="Times New Roman"/>
          <w:b/>
          <w:bCs/>
          <w:lang w:val="en-US"/>
        </w:rPr>
        <w:t>C</w:t>
      </w:r>
      <w:r w:rsidRPr="00F9232D">
        <w:rPr>
          <w:rFonts w:ascii="Times New Roman" w:hAnsi="Times New Roman" w:cs="Times New Roman"/>
          <w:lang w:val="en-US"/>
        </w:rPr>
        <w:t xml:space="preserve">). These parameters </w:t>
      </w:r>
      <w:r w:rsidR="00C924C4" w:rsidRPr="00F9232D">
        <w:rPr>
          <w:rFonts w:ascii="Times New Roman" w:hAnsi="Times New Roman" w:cs="Times New Roman"/>
          <w:lang w:val="en-US"/>
        </w:rPr>
        <w:t xml:space="preserve">are related </w:t>
      </w:r>
      <w:r w:rsidR="00C924C4" w:rsidRPr="00F9232D">
        <w:rPr>
          <w:rFonts w:ascii="Times New Roman" w:hAnsi="Times New Roman" w:cs="Times New Roman"/>
          <w:lang w:val="en-US"/>
        </w:rPr>
        <w:lastRenderedPageBreak/>
        <w:t>to</w:t>
      </w:r>
      <w:r w:rsidR="008130DD" w:rsidRPr="00F9232D">
        <w:rPr>
          <w:rFonts w:ascii="Times New Roman" w:hAnsi="Times New Roman" w:cs="Times New Roman"/>
          <w:lang w:val="en-US"/>
        </w:rPr>
        <w:t xml:space="preserve"> the prediction error</w:t>
      </w:r>
      <w:r w:rsidR="00C924C4" w:rsidRPr="00F9232D">
        <w:rPr>
          <w:rFonts w:ascii="Times New Roman" w:hAnsi="Times New Roman" w:cs="Times New Roman"/>
          <w:lang w:val="en-US"/>
        </w:rPr>
        <w:t>s</w:t>
      </w:r>
      <w:r w:rsidRPr="00F9232D">
        <w:rPr>
          <w:rFonts w:ascii="Times New Roman" w:hAnsi="Times New Roman" w:cs="Times New Roman"/>
          <w:lang w:val="en-US"/>
        </w:rPr>
        <w:t xml:space="preserve"> </w:t>
      </w:r>
      <w:r w:rsidR="008130DD" w:rsidRPr="00F9232D">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F9232D">
        <w:rPr>
          <w:rFonts w:ascii="Times New Roman" w:eastAsiaTheme="minorEastAsia" w:hAnsi="Times New Roman" w:cs="Times New Roman"/>
          <w:iCs/>
        </w:rPr>
        <w:t>)</w:t>
      </w:r>
      <w:r w:rsidR="00C924C4" w:rsidRPr="00F9232D">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sidRPr="00F9232D">
        <w:rPr>
          <w:rFonts w:ascii="Times New Roman" w:eastAsiaTheme="minorEastAsia" w:hAnsi="Times New Roman" w:cs="Times New Roman"/>
          <w:iCs/>
        </w:rPr>
        <w:t>s</w:t>
      </w:r>
      <w:r w:rsidRPr="00F9232D">
        <w:rPr>
          <w:rFonts w:ascii="Times New Roman" w:hAnsi="Times New Roman" w:cs="Times New Roman"/>
          <w:color w:val="000000"/>
          <w:lang w:val="en-US"/>
        </w:rPr>
        <w:t>. For the case of the first layer (</w:t>
      </w:r>
      <w:r w:rsidR="0066539B" w:rsidRPr="00F9232D">
        <w:rPr>
          <w:rFonts w:ascii="Times New Roman" w:hAnsi="Times New Roman" w:cs="Times New Roman"/>
          <w:color w:val="000000"/>
          <w:lang w:val="en-US"/>
        </w:rPr>
        <w:t xml:space="preserve">k=1, </w:t>
      </w:r>
      <w:r w:rsidRPr="00F9232D">
        <w:rPr>
          <w:rFonts w:ascii="Times New Roman" w:hAnsi="Times New Roman" w:cs="Times New Roman"/>
          <w:color w:val="000000"/>
          <w:lang w:val="en-US"/>
        </w:rPr>
        <w:t>input to hidden)</w:t>
      </w:r>
      <w:r w:rsidR="00C924C4" w:rsidRPr="00F9232D">
        <w:rPr>
          <w:rFonts w:ascii="Times New Roman" w:hAnsi="Times New Roman" w:cs="Times New Roman"/>
          <w:color w:val="000000"/>
          <w:lang w:val="en-US"/>
        </w:rPr>
        <w:t xml:space="preserve"> the Pearce-Kaye-Hall</w:t>
      </w:r>
      <w:r w:rsidR="00813F6D" w:rsidRPr="00F9232D">
        <w:rPr>
          <w:rFonts w:ascii="Times New Roman" w:hAnsi="Times New Roman" w:cs="Times New Roman"/>
          <w:color w:val="000000"/>
          <w:lang w:val="en-US"/>
        </w:rPr>
        <w:t xml:space="preserve"> learning rate,</w:t>
      </w:r>
      <w:r w:rsidRPr="00F9232D">
        <w:rPr>
          <w:rFonts w:ascii="Times New Roman" w:hAnsi="Times New Roman" w:cs="Times New Roman"/>
          <w:color w:val="000000"/>
          <w:lang w:val="en-US"/>
        </w:rPr>
        <w:t xml:space="preserve"> </w:t>
      </w:r>
      <m:oMath>
        <m:r>
          <w:rPr>
            <w:rFonts w:ascii="Cambria Math" w:hAnsi="Cambria Math" w:cs="Times New Roman"/>
          </w:rPr>
          <m:t>α</m:t>
        </m:r>
      </m:oMath>
      <w:r w:rsidR="00813F6D" w:rsidRPr="00F9232D">
        <w:rPr>
          <w:rFonts w:ascii="Times New Roman" w:eastAsiaTheme="minorEastAsia" w:hAnsi="Times New Roman" w:cs="Times New Roman"/>
        </w:rPr>
        <w:t>,</w:t>
      </w:r>
      <w:r w:rsidRPr="00F9232D">
        <w:rPr>
          <w:rFonts w:ascii="Times New Roman" w:hAnsi="Times New Roman" w:cs="Times New Roman"/>
          <w:color w:val="000000"/>
          <w:lang w:val="en-US"/>
        </w:rPr>
        <w:t xml:space="preserve"> changes</w:t>
      </w:r>
      <w:r w:rsidR="0019463B" w:rsidRPr="00F9232D">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F9232D">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F9232D">
        <w:rPr>
          <w:rFonts w:ascii="Times New Roman" w:hAnsi="Times New Roman" w:cs="Times New Roman"/>
          <w:lang w:val="en-US"/>
        </w:rPr>
        <w:t xml:space="preserve">: </w:t>
      </w:r>
    </w:p>
    <w:p w14:paraId="40C0365F" w14:textId="4B9AACC8" w:rsidR="009A63C6" w:rsidRPr="00F9232D" w:rsidRDefault="00D45613"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F9232D">
        <w:rPr>
          <w:rFonts w:ascii="Times New Roman" w:hAnsi="Times New Roman" w:cs="Times New Roman"/>
          <w:lang w:val="en-US"/>
        </w:rPr>
        <w:tab/>
      </w:r>
      <w:r w:rsidR="009A63C6" w:rsidRPr="00F9232D">
        <w:rPr>
          <w:rFonts w:ascii="Times New Roman" w:hAnsi="Times New Roman" w:cs="Times New Roman"/>
          <w:lang w:val="en-US"/>
        </w:rPr>
        <w:tab/>
      </w:r>
      <w:r w:rsidR="00482386" w:rsidRPr="00F9232D">
        <w:rPr>
          <w:rFonts w:ascii="Times New Roman" w:hAnsi="Times New Roman" w:cs="Times New Roman"/>
          <w:lang w:val="en-US"/>
        </w:rPr>
        <w:tab/>
      </w:r>
      <w:r w:rsidR="009A63C6" w:rsidRPr="00F9232D">
        <w:rPr>
          <w:rFonts w:ascii="Times New Roman" w:hAnsi="Times New Roman" w:cs="Times New Roman"/>
          <w:lang w:val="en-US"/>
        </w:rPr>
        <w:t>(Eq. 1)</w:t>
      </w:r>
    </w:p>
    <w:p w14:paraId="28F2BA7F" w14:textId="1E5EDCBE" w:rsidR="009A63C6" w:rsidRPr="00F9232D" w:rsidRDefault="009A63C6" w:rsidP="00911FC5">
      <w:pPr>
        <w:rPr>
          <w:rFonts w:ascii="Times New Roman" w:eastAsiaTheme="minorEastAsia" w:hAnsi="Times New Roman" w:cs="Times New Roman"/>
        </w:rPr>
      </w:pPr>
      <w:r w:rsidRPr="00F9232D">
        <w:rPr>
          <w:rFonts w:ascii="Times New Roman" w:eastAsiaTheme="minorEastAsia" w:hAnsi="Times New Roman" w:cs="Times New Roman"/>
        </w:rPr>
        <w:t xml:space="preserve">Thus, </w:t>
      </w:r>
      <w:r w:rsidR="00813F6D" w:rsidRPr="00F9232D">
        <w:rPr>
          <w:rFonts w:ascii="Times New Roman" w:eastAsiaTheme="minorEastAsia" w:hAnsi="Times New Roman" w:cs="Times New Roman"/>
        </w:rPr>
        <w:t>on any given training trial</w:t>
      </w:r>
      <w:r w:rsidR="00EE719E" w:rsidRPr="00F9232D">
        <w:rPr>
          <w:rFonts w:ascii="Times New Roman" w:eastAsiaTheme="minorEastAsia" w:hAnsi="Times New Roman" w:cs="Times New Roman"/>
        </w:rPr>
        <w:t xml:space="preserve"> </w:t>
      </w:r>
      <m:oMath>
        <m:r>
          <w:rPr>
            <w:rFonts w:ascii="Cambria Math" w:hAnsi="Cambria Math" w:cs="Times New Roman"/>
          </w:rPr>
          <m:t>t</m:t>
        </m:r>
      </m:oMath>
      <w:r w:rsidR="00813F6D"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eastAsiaTheme="minorEastAsia" w:hAnsi="Times New Roman" w:cs="Times New Roman"/>
        </w:rPr>
        <w:t xml:space="preserve"> the higher</w:t>
      </w:r>
      <w:r w:rsidR="00813F6D" w:rsidRPr="00F9232D">
        <w:rPr>
          <w:rFonts w:ascii="Times New Roman" w:eastAsiaTheme="minorEastAsia" w:hAnsi="Times New Roman" w:cs="Times New Roman"/>
        </w:rPr>
        <w:t xml:space="preserve"> the</w:t>
      </w:r>
      <w:r w:rsidRPr="00F9232D">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sidRPr="00F9232D">
        <w:rPr>
          <w:rFonts w:ascii="Times New Roman" w:eastAsiaTheme="minorEastAsia" w:hAnsi="Times New Roman" w:cs="Times New Roman"/>
          <w:iCs/>
        </w:rPr>
        <w:t xml:space="preserve"> </w:t>
      </w:r>
      <w:r w:rsidR="00813F6D" w:rsidRPr="00F9232D">
        <w:rPr>
          <w:rFonts w:ascii="Times New Roman" w:eastAsiaTheme="minorEastAsia" w:hAnsi="Times New Roman" w:cs="Times New Roman"/>
        </w:rPr>
        <w:t>assigned to the input stimulus</w:t>
      </w:r>
      <w:r w:rsidR="00EE719E" w:rsidRPr="00F9232D">
        <w:rPr>
          <w:rFonts w:ascii="Times New Roman" w:eastAsiaTheme="minorEastAsia" w:hAnsi="Times New Roman" w:cs="Times New Roman"/>
        </w:rPr>
        <w:t xml:space="preserve"> </w:t>
      </w:r>
      <m:oMath>
        <m:r>
          <w:rPr>
            <w:rFonts w:ascii="Cambria Math" w:hAnsi="Cambria Math" w:cs="Times New Roman"/>
          </w:rPr>
          <m:t>i</m:t>
        </m:r>
      </m:oMath>
      <w:r w:rsidRPr="00F9232D">
        <w:rPr>
          <w:rFonts w:ascii="Times New Roman" w:eastAsiaTheme="minorEastAsia" w:hAnsi="Times New Roman" w:cs="Times New Roman"/>
        </w:rPr>
        <w:t>. This rule implicitly encodes the</w:t>
      </w:r>
      <w:r w:rsidR="001167EC" w:rsidRPr="00F9232D">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438671394"/>
          <w:placeholder>
            <w:docPart w:val="DefaultPlaceholder_-1854013440"/>
          </w:placeholder>
        </w:sdtPr>
        <w:sdtEndPr/>
        <w:sdtContent>
          <w:r w:rsidR="007D389C" w:rsidRPr="00F9232D">
            <w:rPr>
              <w:rFonts w:ascii="Times New Roman" w:eastAsia="Times New Roman" w:hAnsi="Times New Roman" w:cs="Times New Roman"/>
              <w:color w:val="000000"/>
            </w:rPr>
            <w:t>Pearce &amp; Hall (1980)</w:t>
          </w:r>
        </w:sdtContent>
      </w:sdt>
      <w:r w:rsidR="001167EC"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F9232D">
        <w:rPr>
          <w:rFonts w:ascii="Times New Roman" w:eastAsiaTheme="minorEastAsia" w:hAnsi="Times New Roman" w:cs="Times New Roman"/>
        </w:rPr>
        <w:t xml:space="preserve"> is larger when </w:t>
      </w:r>
      <w:r w:rsidR="0019463B" w:rsidRPr="00F9232D">
        <w:rPr>
          <w:rFonts w:ascii="Times New Roman" w:eastAsiaTheme="minorEastAsia" w:hAnsi="Times New Roman" w:cs="Times New Roman"/>
        </w:rPr>
        <w:t xml:space="preserve">output </w:t>
      </w:r>
      <w:r w:rsidRPr="00F9232D">
        <w:rPr>
          <w:rFonts w:ascii="Times New Roman" w:eastAsiaTheme="minorEastAsia" w:hAnsi="Times New Roman" w:cs="Times New Roman"/>
        </w:rPr>
        <w:t>surprise is larger.</w:t>
      </w:r>
      <w:r w:rsidR="00813F6D" w:rsidRPr="00F9232D">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 </w:t>
      </w:r>
      <m:oMath>
        <m:r>
          <w:rPr>
            <w:rFonts w:ascii="Cambria Math" w:hAnsi="Cambria Math" w:cs="Times New Roman"/>
          </w:rPr>
          <m:t>ρ</m:t>
        </m:r>
      </m:oMath>
      <w:r w:rsidR="00813F6D" w:rsidRPr="00F9232D">
        <w:rPr>
          <w:rFonts w:ascii="Times New Roman" w:eastAsiaTheme="minorEastAsia" w:hAnsi="Times New Roman" w:cs="Times New Roman"/>
        </w:rPr>
        <w:t xml:space="preserve">. If  </w:t>
      </w:r>
      <m:oMath>
        <m:r>
          <w:rPr>
            <w:rFonts w:ascii="Cambria Math" w:hAnsi="Cambria Math" w:cs="Times New Roman"/>
          </w:rPr>
          <m:t>ρ</m:t>
        </m:r>
      </m:oMath>
      <w:r w:rsidR="00813F6D" w:rsidRPr="00F9232D">
        <w:rPr>
          <w:rFonts w:ascii="Times New Roman" w:eastAsiaTheme="minorEastAsia" w:hAnsi="Times New Roman" w:cs="Times New Roman"/>
        </w:rPr>
        <w:t xml:space="preserve"> = 1 then only the current trial would contribute to the computation of the updated learning rate.</w:t>
      </w:r>
      <w:r w:rsidR="000648F2"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F9232D">
        <w:rPr>
          <w:rFonts w:ascii="Times New Roman" w:hAnsi="Times New Roman" w:cs="Times New Roman"/>
          <w:color w:val="000000"/>
          <w:lang w:val="en-US"/>
        </w:rPr>
        <w:t xml:space="preserve"> changes in the following way</w:t>
      </w:r>
      <w:r w:rsidR="002B41CD" w:rsidRPr="00F9232D">
        <w:rPr>
          <w:rFonts w:ascii="Times New Roman" w:hAnsi="Times New Roman" w:cs="Times New Roman"/>
          <w:color w:val="000000"/>
          <w:lang w:val="en-US"/>
        </w:rPr>
        <w:t xml:space="preserve">, weighted by </w:t>
      </w:r>
      <m:oMath>
        <m:r>
          <w:rPr>
            <w:rFonts w:ascii="Cambria Math" w:hAnsi="Cambria Math" w:cs="Times New Roman"/>
          </w:rPr>
          <m:t>μ</m:t>
        </m:r>
      </m:oMath>
      <w:r w:rsidRPr="00F9232D">
        <w:rPr>
          <w:rFonts w:ascii="Times New Roman" w:hAnsi="Times New Roman" w:cs="Times New Roman"/>
          <w:lang w:val="en-US"/>
        </w:rPr>
        <w:t>:</w:t>
      </w:r>
    </w:p>
    <w:p w14:paraId="02E967C4" w14:textId="13BCC3BA" w:rsidR="009A63C6" w:rsidRPr="00F9232D" w:rsidRDefault="00D45613"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F9232D">
        <w:rPr>
          <w:rFonts w:ascii="Times New Roman" w:hAnsi="Times New Roman" w:cs="Times New Roman"/>
          <w:lang w:val="en-US"/>
        </w:rPr>
        <w:tab/>
      </w:r>
      <w:r w:rsidR="009A63C6" w:rsidRPr="00F9232D">
        <w:rPr>
          <w:rFonts w:ascii="Times New Roman" w:hAnsi="Times New Roman" w:cs="Times New Roman"/>
          <w:lang w:val="en-US"/>
        </w:rPr>
        <w:tab/>
        <w:t>(Eq. 2)</w:t>
      </w:r>
    </w:p>
    <w:p w14:paraId="6294C923" w14:textId="10824B8F" w:rsidR="002B41CD" w:rsidRPr="00F9232D" w:rsidRDefault="009A63C6" w:rsidP="000401F4">
      <w:pPr>
        <w:rPr>
          <w:rFonts w:ascii="Times New Roman" w:hAnsi="Times New Roman" w:cs="Times New Roman"/>
          <w:lang w:val="en-US"/>
        </w:rPr>
      </w:pPr>
      <w:r w:rsidRPr="00F9232D">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hAnsi="Times New Roman" w:cs="Times New Roman"/>
          <w:lang w:val="en-US"/>
        </w:rPr>
        <w:t xml:space="preserve"> incorporates Mackintosh</w:t>
      </w:r>
      <w:r w:rsidR="0019463B" w:rsidRPr="00F9232D">
        <w:rPr>
          <w:rFonts w:ascii="Times New Roman" w:hAnsi="Times New Roman" w:cs="Times New Roman"/>
          <w:lang w:val="en-US"/>
        </w:rPr>
        <w:t>’s</w:t>
      </w:r>
      <w:r w:rsidRPr="00F9232D">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EndPr/>
        <w:sdtContent>
          <w:r w:rsidR="007D389C" w:rsidRPr="00F9232D">
            <w:rPr>
              <w:rFonts w:ascii="Times New Roman" w:hAnsi="Times New Roman" w:cs="Times New Roman"/>
              <w:color w:val="000000"/>
              <w:lang w:val="en-US"/>
            </w:rPr>
            <w:t>(Mackintosh, 1975)</w:t>
          </w:r>
        </w:sdtContent>
      </w:sdt>
      <w:r w:rsidR="002B41CD" w:rsidRPr="00F9232D">
        <w:rPr>
          <w:rFonts w:ascii="Times New Roman" w:hAnsi="Times New Roman" w:cs="Times New Roman"/>
          <w:color w:val="000000"/>
          <w:lang w:val="en-US"/>
        </w:rPr>
        <w:t xml:space="preserve"> that</w:t>
      </w:r>
      <w:r w:rsidRPr="00F9232D">
        <w:rPr>
          <w:rFonts w:ascii="Times New Roman" w:hAnsi="Times New Roman" w:cs="Times New Roman"/>
          <w:color w:val="000000"/>
          <w:lang w:val="en-US"/>
        </w:rPr>
        <w:t xml:space="preserve"> higher </w:t>
      </w:r>
      <m:oMath>
        <m:r>
          <w:rPr>
            <w:rFonts w:ascii="Cambria Math" w:hAnsi="Cambria Math" w:cs="Times New Roman"/>
          </w:rPr>
          <m:t>α</m:t>
        </m:r>
      </m:oMath>
      <w:r w:rsidR="00DB3683" w:rsidRPr="00F9232D">
        <w:rPr>
          <w:rFonts w:ascii="Times New Roman" w:eastAsiaTheme="minorEastAsia" w:hAnsi="Times New Roman" w:cs="Times New Roman"/>
        </w:rPr>
        <w:t>s</w:t>
      </w:r>
      <w:r w:rsidRPr="00F9232D">
        <w:rPr>
          <w:rFonts w:ascii="Times New Roman" w:hAnsi="Times New Roman" w:cs="Times New Roman"/>
          <w:color w:val="000000"/>
          <w:lang w:val="en-US"/>
        </w:rPr>
        <w:t xml:space="preserve"> </w:t>
      </w:r>
      <w:r w:rsidR="00A957CA" w:rsidRPr="00F9232D">
        <w:rPr>
          <w:rFonts w:ascii="Times New Roman" w:hAnsi="Times New Roman" w:cs="Times New Roman"/>
          <w:color w:val="000000"/>
          <w:lang w:val="en-US"/>
        </w:rPr>
        <w:t>applies</w:t>
      </w:r>
      <w:r w:rsidRPr="00F9232D">
        <w:rPr>
          <w:rFonts w:ascii="Times New Roman" w:hAnsi="Times New Roman" w:cs="Times New Roman"/>
          <w:color w:val="000000"/>
          <w:lang w:val="en-US"/>
        </w:rPr>
        <w:t xml:space="preserve"> to</w:t>
      </w:r>
      <w:r w:rsidR="002B41CD" w:rsidRPr="00F9232D">
        <w:rPr>
          <w:rFonts w:ascii="Times New Roman" w:hAnsi="Times New Roman" w:cs="Times New Roman"/>
          <w:color w:val="000000"/>
          <w:lang w:val="en-US"/>
        </w:rPr>
        <w:t xml:space="preserve"> stimuli accompanied by </w:t>
      </w:r>
      <w:r w:rsidR="00AA6943" w:rsidRPr="00F9232D">
        <w:rPr>
          <w:rFonts w:ascii="Times New Roman" w:hAnsi="Times New Roman" w:cs="Times New Roman"/>
          <w:color w:val="000000"/>
          <w:lang w:val="en-US"/>
        </w:rPr>
        <w:t xml:space="preserve">less </w:t>
      </w:r>
      <w:r w:rsidR="002B41CD" w:rsidRPr="00F9232D">
        <w:rPr>
          <w:rFonts w:ascii="Times New Roman" w:hAnsi="Times New Roman" w:cs="Times New Roman"/>
          <w:color w:val="000000"/>
          <w:lang w:val="en-US"/>
        </w:rPr>
        <w:t xml:space="preserve">prediction </w:t>
      </w:r>
      <w:r w:rsidR="00DB3683" w:rsidRPr="00F9232D">
        <w:rPr>
          <w:rFonts w:ascii="Times New Roman" w:hAnsi="Times New Roman" w:cs="Times New Roman"/>
          <w:color w:val="000000"/>
          <w:lang w:val="en-US"/>
        </w:rPr>
        <w:t>error</w:t>
      </w:r>
      <w:r w:rsidRPr="00F9232D">
        <w:rPr>
          <w:rFonts w:ascii="Times New Roman" w:hAnsi="Times New Roman" w:cs="Times New Roman"/>
          <w:color w:val="000000"/>
          <w:lang w:val="en-US"/>
        </w:rPr>
        <w:t>, i.e.,</w:t>
      </w:r>
      <w:r w:rsidRPr="00F9232D">
        <w:rPr>
          <w:rFonts w:ascii="Times New Roman" w:hAnsi="Times New Roman" w:cs="Times New Roman"/>
          <w:i/>
          <w:iCs/>
          <w:color w:val="000000"/>
          <w:lang w:val="en-US"/>
        </w:rPr>
        <w:t xml:space="preserve"> </w:t>
      </w:r>
      <w:r w:rsidRPr="00F9232D">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hAnsi="Times New Roman" w:cs="Times New Roman"/>
          <w:lang w:val="en-US"/>
        </w:rPr>
        <w:t>.</w:t>
      </w:r>
      <w:r w:rsidR="00813F6D" w:rsidRPr="00F9232D">
        <w:rPr>
          <w:rFonts w:ascii="Times New Roman" w:hAnsi="Times New Roman" w:cs="Times New Roman"/>
          <w:lang w:val="en-US"/>
        </w:rPr>
        <w:t xml:space="preserve"> The parameter, </w:t>
      </w:r>
      <m:oMath>
        <m:r>
          <w:rPr>
            <w:rFonts w:ascii="Cambria Math" w:hAnsi="Cambria Math" w:cs="Times New Roman"/>
          </w:rPr>
          <m:t>μ</m:t>
        </m:r>
      </m:oMath>
      <w:r w:rsidR="00813F6D" w:rsidRPr="00F9232D">
        <w:rPr>
          <w:rFonts w:ascii="Times New Roman" w:eastAsiaTheme="minorEastAsia" w:hAnsi="Times New Roman" w:cs="Times New Roman"/>
        </w:rPr>
        <w:t>, similarly weights the contributions of the current and previous trials.</w:t>
      </w:r>
    </w:p>
    <w:p w14:paraId="7982136D" w14:textId="581CFF0E" w:rsidR="0051172C" w:rsidRPr="00F9232D" w:rsidRDefault="00813F6D" w:rsidP="00822E9B">
      <w:pPr>
        <w:ind w:firstLine="720"/>
        <w:rPr>
          <w:rFonts w:ascii="Times New Roman" w:eastAsiaTheme="minorEastAsia" w:hAnsi="Times New Roman" w:cs="Times New Roman"/>
          <w:iCs/>
        </w:rPr>
      </w:pPr>
      <w:r w:rsidRPr="00F9232D">
        <w:rPr>
          <w:rFonts w:ascii="Times New Roman" w:hAnsi="Times New Roman" w:cs="Times New Roman"/>
          <w:lang w:val="en-US"/>
        </w:rPr>
        <w:t xml:space="preserve">By applying these two rules to the different layers of the </w:t>
      </w:r>
      <w:r w:rsidR="00E46303" w:rsidRPr="00F9232D">
        <w:rPr>
          <w:rFonts w:ascii="Times New Roman" w:hAnsi="Times New Roman" w:cs="Times New Roman"/>
          <w:lang w:val="en-US"/>
        </w:rPr>
        <w:t>ANN</w:t>
      </w:r>
      <w:r w:rsidRPr="00F9232D">
        <w:rPr>
          <w:rFonts w:ascii="Times New Roman" w:hAnsi="Times New Roman" w:cs="Times New Roman"/>
          <w:lang w:val="en-US"/>
        </w:rPr>
        <w:t xml:space="preserve">, input-hidden weight changes should occur slowly during reversal </w:t>
      </w:r>
      <w:proofErr w:type="gramStart"/>
      <w:r w:rsidR="00E674CA" w:rsidRPr="00F9232D">
        <w:rPr>
          <w:rFonts w:ascii="Times New Roman" w:hAnsi="Times New Roman" w:cs="Times New Roman"/>
          <w:lang w:val="en-US"/>
        </w:rPr>
        <w:t>training</w:t>
      </w:r>
      <w:proofErr w:type="gramEnd"/>
      <w:r w:rsidR="00E674CA" w:rsidRPr="00F9232D">
        <w:rPr>
          <w:rFonts w:ascii="Times New Roman" w:hAnsi="Times New Roman" w:cs="Times New Roman"/>
          <w:lang w:val="en-US"/>
        </w:rPr>
        <w:t xml:space="preserve"> but</w:t>
      </w:r>
      <w:r w:rsidRPr="00F9232D">
        <w:rPr>
          <w:rFonts w:ascii="Times New Roman" w:hAnsi="Times New Roman" w:cs="Times New Roman"/>
          <w:lang w:val="en-US"/>
        </w:rPr>
        <w:t xml:space="preserve"> hidden-output weight changes should occur rapidly. T</w:t>
      </w:r>
      <w:r w:rsidR="002B41CD" w:rsidRPr="00F9232D">
        <w:rPr>
          <w:rFonts w:ascii="Times New Roman" w:hAnsi="Times New Roman" w:cs="Times New Roman"/>
          <w:lang w:val="en-US"/>
        </w:rPr>
        <w:t xml:space="preserve">hese two dynamic learning rate change rules </w:t>
      </w:r>
      <w:r w:rsidRPr="00F9232D">
        <w:rPr>
          <w:rFonts w:ascii="Times New Roman" w:hAnsi="Times New Roman" w:cs="Times New Roman"/>
          <w:lang w:val="en-US"/>
        </w:rPr>
        <w:t xml:space="preserve">should </w:t>
      </w:r>
      <w:r w:rsidR="002B41CD" w:rsidRPr="00F9232D">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sidRPr="00F9232D">
        <w:rPr>
          <w:rFonts w:ascii="Times New Roman" w:hAnsi="Times New Roman" w:cs="Times New Roman"/>
          <w:lang w:val="en-US"/>
        </w:rPr>
        <w:t>Total</w:t>
      </w:r>
      <w:r w:rsidRPr="00F9232D">
        <w:rPr>
          <w:rFonts w:ascii="Times New Roman" w:hAnsi="Times New Roman" w:cs="Times New Roman"/>
          <w:lang w:val="en-US"/>
        </w:rPr>
        <w:t xml:space="preserve"> </w:t>
      </w:r>
      <w:r w:rsidR="00EF5C75" w:rsidRPr="00F9232D">
        <w:rPr>
          <w:rFonts w:ascii="Times New Roman" w:hAnsi="Times New Roman" w:cs="Times New Roman"/>
          <w:lang w:val="en-US"/>
        </w:rPr>
        <w:t>R</w:t>
      </w:r>
      <w:r w:rsidR="002B41CD" w:rsidRPr="00F9232D">
        <w:rPr>
          <w:rFonts w:ascii="Times New Roman" w:hAnsi="Times New Roman" w:cs="Times New Roman"/>
          <w:lang w:val="en-US"/>
        </w:rPr>
        <w:t>eversal</w:t>
      </w:r>
      <w:r w:rsidR="00EF5C75" w:rsidRPr="00F9232D">
        <w:rPr>
          <w:rFonts w:ascii="Times New Roman" w:hAnsi="Times New Roman" w:cs="Times New Roman"/>
          <w:lang w:val="en-US"/>
        </w:rPr>
        <w:t xml:space="preserve"> is </w:t>
      </w:r>
      <w:r w:rsidR="002B41CD" w:rsidRPr="00F9232D">
        <w:rPr>
          <w:rFonts w:ascii="Times New Roman" w:hAnsi="Times New Roman" w:cs="Times New Roman"/>
          <w:lang w:val="en-US"/>
        </w:rPr>
        <w:t xml:space="preserve">introduced. Essentially, the </w:t>
      </w:r>
      <w:r w:rsidR="00EE7CFD" w:rsidRPr="00F9232D">
        <w:rPr>
          <w:rFonts w:ascii="Times New Roman" w:hAnsi="Times New Roman" w:cs="Times New Roman"/>
          <w:lang w:val="en-US"/>
        </w:rPr>
        <w:t>ANN</w:t>
      </w:r>
      <w:r w:rsidR="002B41CD" w:rsidRPr="00F9232D">
        <w:rPr>
          <w:rFonts w:ascii="Times New Roman" w:hAnsi="Times New Roman" w:cs="Times New Roman"/>
          <w:lang w:val="en-US"/>
        </w:rPr>
        <w:t xml:space="preserve"> should shift </w:t>
      </w:r>
      <w:r w:rsidR="0005025C" w:rsidRPr="00F9232D">
        <w:rPr>
          <w:rFonts w:ascii="Times New Roman" w:hAnsi="Times New Roman" w:cs="Times New Roman"/>
          <w:lang w:val="en-US"/>
        </w:rPr>
        <w:t>its</w:t>
      </w:r>
      <w:r w:rsidR="002B41CD" w:rsidRPr="00F9232D">
        <w:rPr>
          <w:rFonts w:ascii="Times New Roman" w:hAnsi="Times New Roman" w:cs="Times New Roman"/>
          <w:lang w:val="en-US"/>
        </w:rPr>
        <w:t xml:space="preserve"> “focus” from</w:t>
      </w:r>
      <w:r w:rsidR="0005025C" w:rsidRPr="00F9232D">
        <w:rPr>
          <w:rFonts w:ascii="Times New Roman" w:hAnsi="Times New Roman" w:cs="Times New Roman"/>
          <w:lang w:val="en-US"/>
        </w:rPr>
        <w:t xml:space="preserve"> learning about</w:t>
      </w:r>
      <w:r w:rsidR="002B41CD" w:rsidRPr="00F9232D">
        <w:rPr>
          <w:rFonts w:ascii="Times New Roman" w:hAnsi="Times New Roman" w:cs="Times New Roman"/>
          <w:lang w:val="en-US"/>
        </w:rPr>
        <w:t xml:space="preserve"> input</w:t>
      </w:r>
      <w:r w:rsidR="0005025C" w:rsidRPr="00F9232D">
        <w:rPr>
          <w:rFonts w:ascii="Times New Roman" w:hAnsi="Times New Roman" w:cs="Times New Roman"/>
          <w:lang w:val="en-US"/>
        </w:rPr>
        <w:t xml:space="preserve"> stimuli</w:t>
      </w:r>
      <w:r w:rsidR="002B41CD" w:rsidRPr="00F9232D">
        <w:rPr>
          <w:rFonts w:ascii="Times New Roman" w:hAnsi="Times New Roman" w:cs="Times New Roman"/>
          <w:lang w:val="en-US"/>
        </w:rPr>
        <w:t xml:space="preserve"> to </w:t>
      </w:r>
      <w:r w:rsidR="0005025C" w:rsidRPr="00F9232D">
        <w:rPr>
          <w:rFonts w:ascii="Times New Roman" w:hAnsi="Times New Roman" w:cs="Times New Roman"/>
          <w:lang w:val="en-US"/>
        </w:rPr>
        <w:t xml:space="preserve">learning about </w:t>
      </w:r>
      <w:r w:rsidR="002B41CD" w:rsidRPr="00F9232D">
        <w:rPr>
          <w:rFonts w:ascii="Times New Roman" w:hAnsi="Times New Roman" w:cs="Times New Roman"/>
          <w:lang w:val="en-US"/>
        </w:rPr>
        <w:t xml:space="preserve">hidden layer </w:t>
      </w:r>
      <w:r w:rsidR="0005025C" w:rsidRPr="00F9232D">
        <w:rPr>
          <w:rFonts w:ascii="Times New Roman" w:hAnsi="Times New Roman" w:cs="Times New Roman"/>
          <w:lang w:val="en-US"/>
        </w:rPr>
        <w:t xml:space="preserve">category </w:t>
      </w:r>
      <w:r w:rsidR="002B41CD" w:rsidRPr="00F9232D">
        <w:rPr>
          <w:rFonts w:ascii="Times New Roman" w:hAnsi="Times New Roman" w:cs="Times New Roman"/>
          <w:lang w:val="en-US"/>
        </w:rPr>
        <w:t xml:space="preserve">representations as the </w:t>
      </w:r>
      <w:r w:rsidR="00D12994" w:rsidRPr="00F9232D">
        <w:rPr>
          <w:rFonts w:ascii="Times New Roman" w:hAnsi="Times New Roman" w:cs="Times New Roman"/>
          <w:lang w:val="en-US"/>
        </w:rPr>
        <w:t>ANN</w:t>
      </w:r>
      <w:r w:rsidR="002B41CD" w:rsidRPr="00F9232D">
        <w:rPr>
          <w:rFonts w:ascii="Times New Roman" w:hAnsi="Times New Roman" w:cs="Times New Roman"/>
          <w:lang w:val="en-US"/>
        </w:rPr>
        <w:t xml:space="preserve"> becomes more successful at predicting the outcome. Different weight</w:t>
      </w:r>
      <w:r w:rsidR="00110D18" w:rsidRPr="00F9232D">
        <w:rPr>
          <w:rFonts w:ascii="Times New Roman" w:hAnsi="Times New Roman" w:cs="Times New Roman"/>
          <w:lang w:val="en-US"/>
        </w:rPr>
        <w:t xml:space="preserve"> parameters</w:t>
      </w:r>
      <w:r w:rsidR="00713304" w:rsidRPr="00F9232D">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F9232D">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F9232D">
        <w:rPr>
          <w:rFonts w:ascii="Times New Roman" w:eastAsiaTheme="minorEastAsia" w:hAnsi="Times New Roman" w:cs="Times New Roman"/>
        </w:rPr>
        <w:t xml:space="preserve">; </w:t>
      </w:r>
      <w:r w:rsidR="00DB3683" w:rsidRPr="00F9232D">
        <w:rPr>
          <w:rFonts w:ascii="Times New Roman" w:hAnsi="Times New Roman" w:cs="Times New Roman"/>
          <w:b/>
          <w:bCs/>
          <w:lang w:val="en-US"/>
        </w:rPr>
        <w:t>Figure 1C</w:t>
      </w:r>
      <w:r w:rsidR="00713304" w:rsidRPr="00F9232D">
        <w:rPr>
          <w:rFonts w:ascii="Times New Roman" w:hAnsi="Times New Roman" w:cs="Times New Roman"/>
          <w:lang w:val="en-US"/>
        </w:rPr>
        <w:t>)</w:t>
      </w:r>
      <w:r w:rsidR="002B41CD" w:rsidRPr="00F9232D">
        <w:rPr>
          <w:rFonts w:ascii="Times New Roman" w:hAnsi="Times New Roman" w:cs="Times New Roman"/>
          <w:lang w:val="en-US"/>
        </w:rPr>
        <w:t xml:space="preserve"> were chosen to reflect differing contributions of current and recent trial</w:t>
      </w:r>
      <w:r w:rsidR="00706409" w:rsidRPr="00F9232D">
        <w:rPr>
          <w:rFonts w:ascii="Times New Roman" w:hAnsi="Times New Roman" w:cs="Times New Roman"/>
          <w:i/>
        </w:rPr>
        <w:t xml:space="preserve"> </w:t>
      </w:r>
      <m:oMath>
        <m:r>
          <w:rPr>
            <w:rFonts w:ascii="Cambria Math" w:hAnsi="Cambria Math" w:cs="Times New Roman"/>
          </w:rPr>
          <m:t>α</m:t>
        </m:r>
      </m:oMath>
      <w:r w:rsidR="00706409" w:rsidRPr="00F9232D">
        <w:rPr>
          <w:rFonts w:ascii="Times New Roman" w:hAnsi="Times New Roman" w:cs="Times New Roman"/>
          <w:lang w:val="en-US"/>
        </w:rPr>
        <w:t xml:space="preserve"> </w:t>
      </w:r>
      <w:r w:rsidR="002B41CD" w:rsidRPr="00F9232D">
        <w:rPr>
          <w:rFonts w:ascii="Times New Roman" w:hAnsi="Times New Roman" w:cs="Times New Roman"/>
          <w:lang w:val="en-US"/>
        </w:rPr>
        <w:t>values</w:t>
      </w:r>
      <w:r w:rsidR="00DB3683" w:rsidRPr="00F9232D">
        <w:rPr>
          <w:rFonts w:ascii="Times New Roman" w:hAnsi="Times New Roman" w:cs="Times New Roman"/>
          <w:lang w:val="en-US"/>
        </w:rPr>
        <w:t xml:space="preserve">. </w:t>
      </w:r>
      <w:r w:rsidR="0005025C" w:rsidRPr="00F9232D">
        <w:rPr>
          <w:rFonts w:ascii="Times New Roman" w:hAnsi="Times New Roman" w:cs="Times New Roman"/>
          <w:lang w:val="en-US"/>
        </w:rPr>
        <w:t>We observed that this modified model faithfully reproduced our human category learning reversal data</w:t>
      </w:r>
      <w:r w:rsidR="007874C9" w:rsidRPr="00F9232D">
        <w:rPr>
          <w:rFonts w:ascii="Times New Roman" w:hAnsi="Times New Roman" w:cs="Times New Roman"/>
          <w:lang w:val="en-US"/>
        </w:rPr>
        <w:t xml:space="preserve"> </w:t>
      </w:r>
      <w:r w:rsidR="005145F9" w:rsidRPr="00F9232D">
        <w:rPr>
          <w:rFonts w:ascii="Times New Roman" w:hAnsi="Times New Roman" w:cs="Times New Roman"/>
          <w:lang w:val="en-US"/>
        </w:rPr>
        <w:t>(</w:t>
      </w:r>
      <w:r w:rsidR="005145F9" w:rsidRPr="00F9232D">
        <w:rPr>
          <w:rFonts w:ascii="Times New Roman" w:hAnsi="Times New Roman" w:cs="Times New Roman"/>
          <w:b/>
          <w:bCs/>
          <w:lang w:val="en-US"/>
        </w:rPr>
        <w:t>F</w:t>
      </w:r>
      <w:r w:rsidR="00CE7846" w:rsidRPr="00F9232D">
        <w:rPr>
          <w:rFonts w:ascii="Times New Roman" w:hAnsi="Times New Roman" w:cs="Times New Roman"/>
          <w:b/>
          <w:bCs/>
          <w:lang w:val="en-US"/>
        </w:rPr>
        <w:t>igure 4</w:t>
      </w:r>
      <w:r w:rsidR="0005025C" w:rsidRPr="00F9232D">
        <w:rPr>
          <w:rFonts w:ascii="Times New Roman" w:hAnsi="Times New Roman" w:cs="Times New Roman"/>
          <w:b/>
          <w:bCs/>
          <w:lang w:val="en-US"/>
        </w:rPr>
        <w:t>B</w:t>
      </w:r>
      <w:r w:rsidR="005145F9" w:rsidRPr="00F9232D">
        <w:rPr>
          <w:rFonts w:ascii="Times New Roman" w:hAnsi="Times New Roman" w:cs="Times New Roman"/>
          <w:lang w:val="en-US"/>
        </w:rPr>
        <w:t>)</w:t>
      </w:r>
      <w:r w:rsidR="0005025C" w:rsidRPr="00F9232D">
        <w:rPr>
          <w:rFonts w:ascii="Times New Roman" w:hAnsi="Times New Roman" w:cs="Times New Roman"/>
          <w:lang w:val="en-US"/>
        </w:rPr>
        <w:t>.</w:t>
      </w:r>
      <w:r w:rsidR="005145F9" w:rsidRPr="00F9232D">
        <w:rPr>
          <w:rFonts w:ascii="Times New Roman" w:hAnsi="Times New Roman" w:cs="Times New Roman"/>
          <w:lang w:val="en-US"/>
        </w:rPr>
        <w:t xml:space="preserve"> </w:t>
      </w:r>
      <w:r w:rsidR="0005025C" w:rsidRPr="00F9232D">
        <w:rPr>
          <w:rFonts w:ascii="Times New Roman" w:hAnsi="Times New Roman" w:cs="Times New Roman"/>
          <w:lang w:val="en-US"/>
        </w:rPr>
        <w:t>H</w:t>
      </w:r>
      <w:r w:rsidR="00CE7846" w:rsidRPr="00F9232D">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F9232D">
        <w:rPr>
          <w:rFonts w:ascii="Times New Roman" w:eastAsiaTheme="minorEastAsia" w:hAnsi="Times New Roman" w:cs="Times New Roman"/>
          <w:iCs/>
        </w:rPr>
        <w:t xml:space="preserve"> </w:t>
      </w:r>
      <w:r w:rsidR="0005025C" w:rsidRPr="00F9232D">
        <w:rPr>
          <w:rFonts w:ascii="Times New Roman" w:eastAsiaTheme="minorEastAsia" w:hAnsi="Times New Roman" w:cs="Times New Roman"/>
          <w:iCs/>
        </w:rPr>
        <w:t>along with a</w:t>
      </w:r>
      <w:r w:rsidR="00BC6441" w:rsidRPr="00F9232D">
        <w:rPr>
          <w:rFonts w:ascii="Times New Roman" w:eastAsiaTheme="minorEastAsia" w:hAnsi="Times New Roman" w:cs="Times New Roman"/>
          <w:iCs/>
        </w:rPr>
        <w:t xml:space="preserve"> small </w:t>
      </w:r>
      <m:oMath>
        <m:r>
          <w:rPr>
            <w:rFonts w:ascii="Cambria Math" w:hAnsi="Cambria Math" w:cs="Times New Roman"/>
          </w:rPr>
          <m:t>μ</m:t>
        </m:r>
      </m:oMath>
      <w:r w:rsidR="00FA732E" w:rsidRPr="00F9232D">
        <w:rPr>
          <w:rFonts w:ascii="Times New Roman" w:eastAsiaTheme="minorEastAsia" w:hAnsi="Times New Roman" w:cs="Times New Roman"/>
        </w:rPr>
        <w:t xml:space="preserve"> </w:t>
      </w:r>
      <w:r w:rsidR="0005025C" w:rsidRPr="00F9232D">
        <w:rPr>
          <w:rFonts w:ascii="Times New Roman" w:eastAsiaTheme="minorEastAsia" w:hAnsi="Times New Roman" w:cs="Times New Roman"/>
        </w:rPr>
        <w:t>by the end of the initial category</w:t>
      </w:r>
      <w:r w:rsidR="005874D5" w:rsidRPr="00F9232D">
        <w:rPr>
          <w:rFonts w:ascii="Times New Roman" w:eastAsiaTheme="minorEastAsia" w:hAnsi="Times New Roman" w:cs="Times New Roman"/>
        </w:rPr>
        <w:t xml:space="preserve"> learning phase</w:t>
      </w:r>
      <w:r w:rsidR="0005025C" w:rsidRPr="00F9232D">
        <w:rPr>
          <w:rFonts w:ascii="Times New Roman" w:eastAsiaTheme="minorEastAsia" w:hAnsi="Times New Roman" w:cs="Times New Roman"/>
        </w:rPr>
        <w:t xml:space="preserve"> resulted in rapid rate</w:t>
      </w:r>
      <w:r w:rsidRPr="00F9232D">
        <w:rPr>
          <w:rFonts w:ascii="Times New Roman" w:eastAsiaTheme="minorEastAsia" w:hAnsi="Times New Roman" w:cs="Times New Roman"/>
        </w:rPr>
        <w:t>s</w:t>
      </w:r>
      <w:r w:rsidR="0005025C" w:rsidRPr="00F9232D">
        <w:rPr>
          <w:rFonts w:ascii="Times New Roman" w:eastAsiaTheme="minorEastAsia" w:hAnsi="Times New Roman" w:cs="Times New Roman"/>
        </w:rPr>
        <w:t xml:space="preserve"> of hidden-output weight changes</w:t>
      </w:r>
      <w:r w:rsidR="005874D5" w:rsidRPr="00F9232D">
        <w:rPr>
          <w:rFonts w:ascii="Times New Roman" w:eastAsiaTheme="minorEastAsia" w:hAnsi="Times New Roman" w:cs="Times New Roman"/>
        </w:rPr>
        <w:t xml:space="preserve"> </w:t>
      </w:r>
      <w:r w:rsidR="0005025C" w:rsidRPr="00F9232D">
        <w:rPr>
          <w:rFonts w:ascii="Times New Roman" w:eastAsiaTheme="minorEastAsia" w:hAnsi="Times New Roman" w:cs="Times New Roman"/>
        </w:rPr>
        <w:t>during</w:t>
      </w:r>
      <w:r w:rsidR="00BC6441" w:rsidRPr="00F9232D">
        <w:rPr>
          <w:rFonts w:ascii="Times New Roman" w:eastAsiaTheme="minorEastAsia" w:hAnsi="Times New Roman" w:cs="Times New Roman"/>
        </w:rPr>
        <w:t xml:space="preserve"> reversal </w:t>
      </w:r>
      <w:r w:rsidR="0051172C" w:rsidRPr="00F9232D">
        <w:rPr>
          <w:rFonts w:ascii="Times New Roman" w:eastAsiaTheme="minorEastAsia" w:hAnsi="Times New Roman" w:cs="Times New Roman"/>
        </w:rPr>
        <w:t xml:space="preserve">training. This, together with slow </w:t>
      </w:r>
      <w:r w:rsidR="00BE7794" w:rsidRPr="00F9232D">
        <w:rPr>
          <w:rFonts w:ascii="Times New Roman" w:eastAsiaTheme="minorEastAsia" w:hAnsi="Times New Roman" w:cs="Times New Roman"/>
          <w:iCs/>
        </w:rPr>
        <w:t>weight</w:t>
      </w:r>
      <w:r w:rsidR="0051172C" w:rsidRPr="00F9232D">
        <w:rPr>
          <w:rFonts w:ascii="Times New Roman" w:eastAsiaTheme="minorEastAsia" w:hAnsi="Times New Roman" w:cs="Times New Roman"/>
          <w:iCs/>
        </w:rPr>
        <w:t xml:space="preserve"> changes in input-hidden connections meant that the </w:t>
      </w:r>
      <w:r w:rsidR="00164A3F" w:rsidRPr="00F9232D">
        <w:rPr>
          <w:rFonts w:ascii="Times New Roman" w:eastAsiaTheme="minorEastAsia" w:hAnsi="Times New Roman" w:cs="Times New Roman"/>
          <w:iCs/>
        </w:rPr>
        <w:t>ANN</w:t>
      </w:r>
      <w:r w:rsidR="0051172C" w:rsidRPr="00F9232D">
        <w:rPr>
          <w:rFonts w:ascii="Times New Roman" w:eastAsiaTheme="minorEastAsia" w:hAnsi="Times New Roman" w:cs="Times New Roman"/>
          <w:iCs/>
        </w:rPr>
        <w:t xml:space="preserve"> relied heavily on hidden unit category representations to learn the reversal with mainly hidden-output weights changing and input-hidden weights being largely preserved (see</w:t>
      </w:r>
      <w:r w:rsidR="00FA732E" w:rsidRPr="00F9232D">
        <w:rPr>
          <w:rFonts w:ascii="Times New Roman" w:eastAsiaTheme="minorEastAsia" w:hAnsi="Times New Roman" w:cs="Times New Roman"/>
          <w:iCs/>
        </w:rPr>
        <w:t xml:space="preserve"> </w:t>
      </w:r>
      <w:r w:rsidR="00FA732E" w:rsidRPr="00F9232D">
        <w:rPr>
          <w:rFonts w:ascii="Times New Roman" w:eastAsiaTheme="minorEastAsia" w:hAnsi="Times New Roman" w:cs="Times New Roman"/>
          <w:b/>
          <w:bCs/>
          <w:iCs/>
        </w:rPr>
        <w:t>Figure 4E</w:t>
      </w:r>
      <w:r w:rsidR="0051172C" w:rsidRPr="00F9232D">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sidRPr="00F9232D">
        <w:rPr>
          <w:rFonts w:ascii="Times New Roman" w:eastAsiaTheme="minorEastAsia" w:hAnsi="Times New Roman" w:cs="Times New Roman"/>
        </w:rPr>
        <w:t xml:space="preserve"> rule</w:t>
      </w:r>
      <w:r w:rsidR="0051172C" w:rsidRPr="00F9232D">
        <w:rPr>
          <w:rFonts w:ascii="Times New Roman" w:eastAsiaTheme="minorEastAsia" w:hAnsi="Times New Roman" w:cs="Times New Roman"/>
          <w:iCs/>
        </w:rPr>
        <w:t xml:space="preserve">, the </w:t>
      </w:r>
      <w:r w:rsidR="00601FF2" w:rsidRPr="00F9232D">
        <w:rPr>
          <w:rFonts w:ascii="Times New Roman" w:eastAsiaTheme="minorEastAsia" w:hAnsi="Times New Roman" w:cs="Times New Roman"/>
          <w:iCs/>
        </w:rPr>
        <w:t>ANN</w:t>
      </w:r>
      <w:r w:rsidRPr="00F9232D">
        <w:rPr>
          <w:rFonts w:ascii="Times New Roman" w:eastAsiaTheme="minorEastAsia" w:hAnsi="Times New Roman" w:cs="Times New Roman"/>
          <w:iCs/>
        </w:rPr>
        <w:t xml:space="preserve"> </w:t>
      </w:r>
      <w:r w:rsidR="00E43655" w:rsidRPr="00F9232D">
        <w:rPr>
          <w:rFonts w:ascii="Times New Roman" w:eastAsiaTheme="minorEastAsia" w:hAnsi="Times New Roman" w:cs="Times New Roman"/>
          <w:iCs/>
        </w:rPr>
        <w:t>learnt</w:t>
      </w:r>
      <w:r w:rsidRPr="00F9232D">
        <w:rPr>
          <w:rFonts w:ascii="Times New Roman" w:eastAsiaTheme="minorEastAsia" w:hAnsi="Times New Roman" w:cs="Times New Roman"/>
          <w:iCs/>
        </w:rPr>
        <w:t xml:space="preserve"> the </w:t>
      </w:r>
      <w:r w:rsidR="005832F1" w:rsidRPr="00F9232D">
        <w:rPr>
          <w:rFonts w:ascii="Times New Roman" w:eastAsiaTheme="minorEastAsia" w:hAnsi="Times New Roman" w:cs="Times New Roman"/>
          <w:iCs/>
        </w:rPr>
        <w:t>Partial</w:t>
      </w:r>
      <w:r w:rsidR="0051172C" w:rsidRPr="00F9232D">
        <w:rPr>
          <w:rFonts w:ascii="Times New Roman" w:eastAsiaTheme="minorEastAsia" w:hAnsi="Times New Roman" w:cs="Times New Roman"/>
          <w:iCs/>
        </w:rPr>
        <w:t xml:space="preserve"> </w:t>
      </w:r>
      <w:r w:rsidR="00E43655" w:rsidRPr="00F9232D">
        <w:rPr>
          <w:rFonts w:ascii="Times New Roman" w:eastAsiaTheme="minorEastAsia" w:hAnsi="Times New Roman" w:cs="Times New Roman"/>
          <w:iCs/>
        </w:rPr>
        <w:t>R</w:t>
      </w:r>
      <w:r w:rsidR="0051172C" w:rsidRPr="00F9232D">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sidRPr="00F9232D">
        <w:rPr>
          <w:rFonts w:ascii="Times New Roman" w:eastAsiaTheme="minorEastAsia" w:hAnsi="Times New Roman" w:cs="Times New Roman"/>
          <w:iCs/>
        </w:rPr>
        <w:t xml:space="preserve"> The low </w:t>
      </w:r>
      <m:oMath>
        <m:r>
          <w:rPr>
            <w:rFonts w:ascii="Cambria Math" w:hAnsi="Cambria Math" w:cs="Times New Roman"/>
          </w:rPr>
          <m:t>α</m:t>
        </m:r>
      </m:oMath>
      <w:r w:rsidRPr="00F9232D">
        <w:rPr>
          <w:rFonts w:ascii="Times New Roman" w:eastAsiaTheme="minorEastAsia" w:hAnsi="Times New Roman" w:cs="Times New Roman"/>
          <w:iCs/>
        </w:rPr>
        <w:t xml:space="preserve"> at this layer at the end of training slows down the speed of these weight changes.</w:t>
      </w:r>
    </w:p>
    <w:p w14:paraId="4731F908" w14:textId="33297EA2" w:rsidR="002C744C" w:rsidRPr="00F9232D" w:rsidRDefault="0051172C" w:rsidP="008F6BE7">
      <w:pPr>
        <w:ind w:firstLine="720"/>
        <w:rPr>
          <w:rFonts w:ascii="Times New Roman" w:eastAsiaTheme="minorEastAsia" w:hAnsi="Times New Roman" w:cs="Times New Roman"/>
        </w:rPr>
      </w:pPr>
      <w:r w:rsidRPr="00F9232D">
        <w:rPr>
          <w:rFonts w:ascii="Times New Roman" w:eastAsiaTheme="minorEastAsia" w:hAnsi="Times New Roman" w:cs="Times New Roman"/>
          <w:iCs/>
        </w:rPr>
        <w:t xml:space="preserve">One caveat is that our simulation results are </w:t>
      </w:r>
      <w:r w:rsidR="00A92CC1" w:rsidRPr="00F9232D">
        <w:rPr>
          <w:rFonts w:ascii="Times New Roman" w:eastAsiaTheme="minorEastAsia" w:hAnsi="Times New Roman" w:cs="Times New Roman"/>
          <w:iCs/>
        </w:rPr>
        <w:t>parameter dependent</w:t>
      </w:r>
      <w:r w:rsidRPr="00F9232D">
        <w:rPr>
          <w:rFonts w:ascii="Times New Roman" w:eastAsiaTheme="minorEastAsia" w:hAnsi="Times New Roman" w:cs="Times New Roman"/>
          <w:iCs/>
        </w:rPr>
        <w:t xml:space="preserve">. Since more successful </w:t>
      </w:r>
      <w:r w:rsidR="00AE2733" w:rsidRPr="00F9232D">
        <w:rPr>
          <w:rFonts w:ascii="Times New Roman" w:eastAsiaTheme="minorEastAsia" w:hAnsi="Times New Roman" w:cs="Times New Roman"/>
          <w:iCs/>
        </w:rPr>
        <w:t>Total</w:t>
      </w:r>
      <w:r w:rsidRPr="00F9232D">
        <w:rPr>
          <w:rFonts w:ascii="Times New Roman" w:eastAsiaTheme="minorEastAsia" w:hAnsi="Times New Roman" w:cs="Times New Roman"/>
          <w:iCs/>
        </w:rPr>
        <w:t xml:space="preserve"> than </w:t>
      </w:r>
      <w:r w:rsidR="005832F1" w:rsidRPr="00F9232D">
        <w:rPr>
          <w:rFonts w:ascii="Times New Roman" w:eastAsiaTheme="minorEastAsia" w:hAnsi="Times New Roman" w:cs="Times New Roman"/>
          <w:iCs/>
        </w:rPr>
        <w:t>Partial</w:t>
      </w:r>
      <w:r w:rsidRPr="00F9232D">
        <w:rPr>
          <w:rFonts w:ascii="Times New Roman" w:eastAsiaTheme="minorEastAsia" w:hAnsi="Times New Roman" w:cs="Times New Roman"/>
          <w:iCs/>
        </w:rPr>
        <w:t xml:space="preserve"> </w:t>
      </w:r>
      <w:r w:rsidR="00014C91" w:rsidRPr="00F9232D">
        <w:rPr>
          <w:rFonts w:ascii="Times New Roman" w:eastAsiaTheme="minorEastAsia" w:hAnsi="Times New Roman" w:cs="Times New Roman"/>
          <w:iCs/>
        </w:rPr>
        <w:t xml:space="preserve">reversal </w:t>
      </w:r>
      <w:r w:rsidRPr="00F9232D">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sidRPr="00F9232D">
        <w:rPr>
          <w:rFonts w:ascii="Times New Roman" w:eastAsiaTheme="minorEastAsia" w:hAnsi="Times New Roman" w:cs="Times New Roman"/>
          <w:iCs/>
        </w:rPr>
        <w:t>Total</w:t>
      </w:r>
      <w:r w:rsidRPr="00F9232D">
        <w:rPr>
          <w:rFonts w:ascii="Times New Roman" w:eastAsiaTheme="minorEastAsia" w:hAnsi="Times New Roman" w:cs="Times New Roman"/>
          <w:iCs/>
        </w:rPr>
        <w:t xml:space="preserve"> </w:t>
      </w:r>
      <w:r w:rsidR="00F13947" w:rsidRPr="00F9232D">
        <w:rPr>
          <w:rFonts w:ascii="Times New Roman" w:eastAsiaTheme="minorEastAsia" w:hAnsi="Times New Roman" w:cs="Times New Roman"/>
          <w:iCs/>
        </w:rPr>
        <w:t>R</w:t>
      </w:r>
      <w:r w:rsidRPr="00F9232D">
        <w:rPr>
          <w:rFonts w:ascii="Times New Roman" w:eastAsiaTheme="minorEastAsia" w:hAnsi="Times New Roman" w:cs="Times New Roman"/>
          <w:iCs/>
        </w:rPr>
        <w:t xml:space="preserve">eversal task. </w:t>
      </w:r>
      <w:r w:rsidR="002069E6" w:rsidRPr="00F9232D">
        <w:rPr>
          <w:rFonts w:ascii="Times New Roman" w:eastAsiaTheme="minorEastAsia" w:hAnsi="Times New Roman" w:cs="Times New Roman"/>
          <w:iCs/>
        </w:rPr>
        <w:t>Th</w:t>
      </w:r>
      <w:r w:rsidRPr="00F9232D">
        <w:rPr>
          <w:rFonts w:ascii="Times New Roman" w:eastAsiaTheme="minorEastAsia" w:hAnsi="Times New Roman" w:cs="Times New Roman"/>
          <w:iCs/>
        </w:rPr>
        <w:t xml:space="preserve">us, our simulation </w:t>
      </w:r>
      <w:r w:rsidR="002069E6" w:rsidRPr="00F9232D">
        <w:rPr>
          <w:rFonts w:ascii="Times New Roman" w:eastAsiaTheme="minorEastAsia" w:hAnsi="Times New Roman" w:cs="Times New Roman"/>
          <w:iCs/>
        </w:rPr>
        <w:t>results</w:t>
      </w:r>
      <w:r w:rsidR="009517C9" w:rsidRPr="00F9232D">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F9232D">
        <w:rPr>
          <w:rFonts w:ascii="Times New Roman" w:eastAsiaTheme="minorEastAsia" w:hAnsi="Times New Roman" w:cs="Times New Roman"/>
        </w:rPr>
        <w:t xml:space="preserve"> to avoid this form of interference.</w:t>
      </w:r>
      <w:r w:rsidR="002069E6" w:rsidRPr="00F9232D">
        <w:rPr>
          <w:rFonts w:ascii="Times New Roman" w:eastAsiaTheme="minorEastAsia" w:hAnsi="Times New Roman" w:cs="Times New Roman"/>
        </w:rPr>
        <w:t xml:space="preserve"> When both parameters are equal, the </w:t>
      </w:r>
      <w:r w:rsidR="00873358" w:rsidRPr="00F9232D">
        <w:rPr>
          <w:rFonts w:ascii="Times New Roman" w:eastAsiaTheme="minorEastAsia" w:hAnsi="Times New Roman" w:cs="Times New Roman"/>
        </w:rPr>
        <w:t>ANN</w:t>
      </w:r>
      <w:r w:rsidR="002069E6" w:rsidRPr="00F9232D">
        <w:rPr>
          <w:rFonts w:ascii="Times New Roman" w:eastAsiaTheme="minorEastAsia" w:hAnsi="Times New Roman" w:cs="Times New Roman"/>
        </w:rPr>
        <w:t xml:space="preserve"> learn</w:t>
      </w:r>
      <w:r w:rsidRPr="00F9232D">
        <w:rPr>
          <w:rFonts w:ascii="Times New Roman" w:eastAsiaTheme="minorEastAsia" w:hAnsi="Times New Roman" w:cs="Times New Roman"/>
        </w:rPr>
        <w:t xml:space="preserve">s the </w:t>
      </w:r>
      <w:r w:rsidR="005832F1" w:rsidRPr="00F9232D">
        <w:rPr>
          <w:rFonts w:ascii="Times New Roman" w:eastAsiaTheme="minorEastAsia" w:hAnsi="Times New Roman" w:cs="Times New Roman"/>
        </w:rPr>
        <w:t>Partial</w:t>
      </w:r>
      <w:r w:rsidRPr="00F9232D">
        <w:rPr>
          <w:rFonts w:ascii="Times New Roman" w:eastAsiaTheme="minorEastAsia" w:hAnsi="Times New Roman" w:cs="Times New Roman"/>
        </w:rPr>
        <w:t xml:space="preserve"> </w:t>
      </w:r>
      <w:r w:rsidR="00437C25" w:rsidRPr="00F9232D">
        <w:rPr>
          <w:rFonts w:ascii="Times New Roman" w:eastAsiaTheme="minorEastAsia" w:hAnsi="Times New Roman" w:cs="Times New Roman"/>
        </w:rPr>
        <w:t>R</w:t>
      </w:r>
      <w:r w:rsidRPr="00F9232D">
        <w:rPr>
          <w:rFonts w:ascii="Times New Roman" w:eastAsiaTheme="minorEastAsia" w:hAnsi="Times New Roman" w:cs="Times New Roman"/>
        </w:rPr>
        <w:t>eversal</w:t>
      </w:r>
      <w:r w:rsidR="002069E6" w:rsidRPr="00F9232D">
        <w:rPr>
          <w:rFonts w:ascii="Times New Roman" w:eastAsiaTheme="minorEastAsia" w:hAnsi="Times New Roman" w:cs="Times New Roman"/>
        </w:rPr>
        <w:t xml:space="preserve"> </w:t>
      </w:r>
      <w:r w:rsidR="00260D72" w:rsidRPr="00F9232D">
        <w:rPr>
          <w:rFonts w:ascii="Times New Roman" w:eastAsiaTheme="minorEastAsia" w:hAnsi="Times New Roman" w:cs="Times New Roman"/>
        </w:rPr>
        <w:t xml:space="preserve">task </w:t>
      </w:r>
      <w:r w:rsidR="002069E6" w:rsidRPr="00F9232D">
        <w:rPr>
          <w:rFonts w:ascii="Times New Roman" w:eastAsiaTheme="minorEastAsia" w:hAnsi="Times New Roman" w:cs="Times New Roman"/>
        </w:rPr>
        <w:t xml:space="preserve">faster </w:t>
      </w:r>
      <w:r w:rsidRPr="00F9232D">
        <w:rPr>
          <w:rFonts w:ascii="Times New Roman" w:eastAsiaTheme="minorEastAsia" w:hAnsi="Times New Roman" w:cs="Times New Roman"/>
        </w:rPr>
        <w:t xml:space="preserve">than the </w:t>
      </w:r>
      <w:r w:rsidR="00AE2733" w:rsidRPr="00F9232D">
        <w:rPr>
          <w:rFonts w:ascii="Times New Roman" w:eastAsiaTheme="minorEastAsia" w:hAnsi="Times New Roman" w:cs="Times New Roman"/>
        </w:rPr>
        <w:t>Total</w:t>
      </w:r>
      <w:r w:rsidRPr="00F9232D">
        <w:rPr>
          <w:rFonts w:ascii="Times New Roman" w:eastAsiaTheme="minorEastAsia" w:hAnsi="Times New Roman" w:cs="Times New Roman"/>
        </w:rPr>
        <w:t xml:space="preserve"> </w:t>
      </w:r>
      <w:r w:rsidR="00260D72" w:rsidRPr="00F9232D">
        <w:rPr>
          <w:rFonts w:ascii="Times New Roman" w:eastAsiaTheme="minorEastAsia" w:hAnsi="Times New Roman" w:cs="Times New Roman"/>
        </w:rPr>
        <w:t>R</w:t>
      </w:r>
      <w:r w:rsidRPr="00F9232D">
        <w:rPr>
          <w:rFonts w:ascii="Times New Roman" w:eastAsiaTheme="minorEastAsia" w:hAnsi="Times New Roman" w:cs="Times New Roman"/>
        </w:rPr>
        <w:t>eversal</w:t>
      </w:r>
      <w:r w:rsidR="00260D72" w:rsidRPr="00F9232D">
        <w:rPr>
          <w:rFonts w:ascii="Times New Roman" w:eastAsiaTheme="minorEastAsia" w:hAnsi="Times New Roman" w:cs="Times New Roman"/>
        </w:rPr>
        <w:t xml:space="preserve"> task</w:t>
      </w:r>
      <w:r w:rsidR="002069E6"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Nevertheless, a</w:t>
      </w:r>
      <w:r w:rsidR="0092384C" w:rsidRPr="00F9232D">
        <w:rPr>
          <w:rFonts w:ascii="Times New Roman" w:eastAsiaTheme="minorEastAsia" w:hAnsi="Times New Roman" w:cs="Times New Roman"/>
        </w:rPr>
        <w:t xml:space="preserve">n interesting feature of </w:t>
      </w:r>
      <w:r w:rsidRPr="00F9232D">
        <w:rPr>
          <w:rFonts w:ascii="Times New Roman" w:eastAsiaTheme="minorEastAsia" w:hAnsi="Times New Roman" w:cs="Times New Roman"/>
        </w:rPr>
        <w:t xml:space="preserve">our modified </w:t>
      </w:r>
      <w:r w:rsidR="0092384C" w:rsidRPr="00F9232D">
        <w:rPr>
          <w:rFonts w:ascii="Times New Roman" w:eastAsiaTheme="minorEastAsia" w:hAnsi="Times New Roman" w:cs="Times New Roman"/>
        </w:rPr>
        <w:t xml:space="preserve">model is that </w:t>
      </w:r>
      <w:r w:rsidRPr="00F9232D">
        <w:rPr>
          <w:rFonts w:ascii="Times New Roman" w:eastAsiaTheme="minorEastAsia" w:hAnsi="Times New Roman" w:cs="Times New Roman"/>
        </w:rPr>
        <w:t xml:space="preserve">stability in hidden layer </w:t>
      </w:r>
      <w:r w:rsidR="0092384C" w:rsidRPr="00F9232D">
        <w:rPr>
          <w:rFonts w:ascii="Times New Roman" w:eastAsiaTheme="minorEastAsia" w:hAnsi="Times New Roman" w:cs="Times New Roman"/>
        </w:rPr>
        <w:t>representation</w:t>
      </w:r>
      <w:r w:rsidRPr="00F9232D">
        <w:rPr>
          <w:rFonts w:ascii="Times New Roman" w:eastAsiaTheme="minorEastAsia" w:hAnsi="Times New Roman" w:cs="Times New Roman"/>
        </w:rPr>
        <w:t>s</w:t>
      </w:r>
      <w:r w:rsidR="0092384C"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can be shown to be a function of the relative dynamic learning rates applied to the different layers of our </w:t>
      </w:r>
      <w:r w:rsidR="00BF7916" w:rsidRPr="00F9232D">
        <w:rPr>
          <w:rFonts w:ascii="Times New Roman" w:eastAsiaTheme="minorEastAsia" w:hAnsi="Times New Roman" w:cs="Times New Roman"/>
        </w:rPr>
        <w:t>ANN</w:t>
      </w:r>
      <w:r w:rsidR="000401F4" w:rsidRPr="00F9232D">
        <w:rPr>
          <w:rFonts w:ascii="Times New Roman" w:eastAsiaTheme="minorEastAsia" w:hAnsi="Times New Roman" w:cs="Times New Roman"/>
        </w:rPr>
        <w:t>.</w:t>
      </w:r>
      <w:r w:rsidR="00616D7D" w:rsidRPr="00F9232D">
        <w:rPr>
          <w:rFonts w:ascii="Times New Roman" w:eastAsiaTheme="minorEastAsia" w:hAnsi="Times New Roman" w:cs="Times New Roman"/>
        </w:rPr>
        <w:t xml:space="preserve"> </w:t>
      </w:r>
      <w:r w:rsidR="002C744C" w:rsidRPr="00F9232D">
        <w:rPr>
          <w:rFonts w:ascii="Times New Roman" w:hAnsi="Times New Roman" w:cs="Times New Roman"/>
          <w:color w:val="000000"/>
        </w:rPr>
        <w:t xml:space="preserve">Other models with hidden layers, in principle, might provide such basis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
          <w:id w:val="-1046062938"/>
          <w:placeholder>
            <w:docPart w:val="FB1F01FA7690414E9D6F70E482174ED8"/>
          </w:placeholder>
        </w:sdtPr>
        <w:sdtEndPr/>
        <w:sdtContent>
          <w:r w:rsidR="007D389C" w:rsidRPr="00F9232D">
            <w:rPr>
              <w:rFonts w:ascii="Times New Roman" w:eastAsia="Times New Roman" w:hAnsi="Times New Roman" w:cs="Times New Roman"/>
              <w:color w:val="000000"/>
            </w:rPr>
            <w:t>(Aguayo-Mendoza &amp; Dos Santos, 2025; Donahoe et al., 1993; Sánchez et al., 2010)</w:t>
          </w:r>
        </w:sdtContent>
      </w:sdt>
      <w:r w:rsidR="002C744C" w:rsidRPr="00F9232D">
        <w:rPr>
          <w:rFonts w:ascii="Times New Roman" w:eastAsiaTheme="minorEastAsia" w:hAnsi="Times New Roman" w:cs="Times New Roman"/>
          <w:color w:val="000000"/>
        </w:rPr>
        <w:t>.</w:t>
      </w:r>
    </w:p>
    <w:p w14:paraId="62A87B43" w14:textId="77777777" w:rsidR="00E149D6" w:rsidRPr="00F9232D" w:rsidRDefault="00E149D6" w:rsidP="00E149D6">
      <w:pPr>
        <w:ind w:firstLine="720"/>
        <w:rPr>
          <w:rFonts w:ascii="Times New Roman" w:hAnsi="Times New Roman" w:cs="Times New Roman"/>
        </w:rPr>
      </w:pPr>
    </w:p>
    <w:p w14:paraId="66FA2FF4" w14:textId="271C4356" w:rsidR="000D67E6" w:rsidRPr="00F9232D" w:rsidRDefault="00371047" w:rsidP="009A63C6">
      <w:pPr>
        <w:rPr>
          <w:rFonts w:ascii="Times New Roman" w:hAnsi="Times New Roman" w:cs="Times New Roman"/>
        </w:rPr>
      </w:pPr>
      <w:r w:rsidRPr="00F9232D">
        <w:rPr>
          <w:rFonts w:ascii="Times New Roman" w:hAnsi="Times New Roman" w:cs="Times New Roman"/>
          <w:noProof/>
        </w:rPr>
        <w:lastRenderedPageBreak/>
        <w:drawing>
          <wp:inline distT="0" distB="0" distL="0" distR="0" wp14:anchorId="02500819" wp14:editId="4101F120">
            <wp:extent cx="5353884" cy="6423949"/>
            <wp:effectExtent l="0" t="0" r="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356671" cy="6427293"/>
                    </a:xfrm>
                    <a:prstGeom prst="rect">
                      <a:avLst/>
                    </a:prstGeom>
                  </pic:spPr>
                </pic:pic>
              </a:graphicData>
            </a:graphic>
          </wp:inline>
        </w:drawing>
      </w:r>
    </w:p>
    <w:p w14:paraId="7CCED56E" w14:textId="5D8F767F" w:rsidR="009A63C6" w:rsidRPr="00F9232D" w:rsidRDefault="009A63C6" w:rsidP="00E76D09">
      <w:pPr>
        <w:ind w:left="720"/>
        <w:rPr>
          <w:rFonts w:ascii="Times New Roman" w:hAnsi="Times New Roman" w:cs="Times New Roman"/>
          <w:i/>
          <w:iCs/>
        </w:rPr>
      </w:pPr>
      <w:r w:rsidRPr="00F9232D">
        <w:rPr>
          <w:rFonts w:ascii="Times New Roman" w:hAnsi="Times New Roman" w:cs="Times New Roman"/>
          <w:b/>
          <w:bCs/>
        </w:rPr>
        <w:t xml:space="preserve">Figure </w:t>
      </w:r>
      <w:r w:rsidR="000D67E6" w:rsidRPr="00F9232D">
        <w:rPr>
          <w:rFonts w:ascii="Times New Roman" w:hAnsi="Times New Roman" w:cs="Times New Roman"/>
          <w:b/>
          <w:bCs/>
        </w:rPr>
        <w:t>4</w:t>
      </w:r>
      <w:r w:rsidRPr="00F9232D">
        <w:rPr>
          <w:rFonts w:ascii="Times New Roman" w:hAnsi="Times New Roman" w:cs="Times New Roman"/>
          <w:i/>
          <w:iCs/>
        </w:rPr>
        <w:t>. Simulation of the two conditions</w:t>
      </w:r>
      <w:r w:rsidR="00526B7F" w:rsidRPr="00F9232D">
        <w:rPr>
          <w:rFonts w:ascii="Times New Roman" w:hAnsi="Times New Roman" w:cs="Times New Roman"/>
          <w:i/>
          <w:iCs/>
        </w:rPr>
        <w:t xml:space="preserve"> (</w:t>
      </w:r>
      <w:r w:rsidR="00AE2733" w:rsidRPr="00F9232D">
        <w:rPr>
          <w:rFonts w:ascii="Times New Roman" w:hAnsi="Times New Roman" w:cs="Times New Roman"/>
          <w:i/>
          <w:iCs/>
        </w:rPr>
        <w:t>Total</w:t>
      </w:r>
      <w:r w:rsidR="00526B7F" w:rsidRPr="00F9232D">
        <w:rPr>
          <w:rFonts w:ascii="Times New Roman" w:hAnsi="Times New Roman" w:cs="Times New Roman"/>
          <w:i/>
          <w:iCs/>
        </w:rPr>
        <w:t xml:space="preserve"> and </w:t>
      </w:r>
      <w:r w:rsidR="005832F1" w:rsidRPr="00F9232D">
        <w:rPr>
          <w:rFonts w:ascii="Times New Roman" w:hAnsi="Times New Roman" w:cs="Times New Roman"/>
          <w:i/>
          <w:iCs/>
        </w:rPr>
        <w:t>Partial</w:t>
      </w:r>
      <w:r w:rsidR="00526B7F" w:rsidRPr="00F9232D">
        <w:rPr>
          <w:rFonts w:ascii="Times New Roman" w:hAnsi="Times New Roman" w:cs="Times New Roman"/>
          <w:i/>
          <w:iCs/>
        </w:rPr>
        <w:t xml:space="preserve"> reversals) </w:t>
      </w:r>
      <w:r w:rsidRPr="00F9232D">
        <w:rPr>
          <w:rFonts w:ascii="Times New Roman" w:hAnsi="Times New Roman" w:cs="Times New Roman"/>
          <w:i/>
          <w:iCs/>
        </w:rPr>
        <w:t xml:space="preserve">in the Category Learning </w:t>
      </w:r>
      <w:r w:rsidR="00E149D6" w:rsidRPr="00F9232D">
        <w:rPr>
          <w:rFonts w:ascii="Times New Roman" w:hAnsi="Times New Roman" w:cs="Times New Roman"/>
          <w:i/>
          <w:iCs/>
        </w:rPr>
        <w:t>Experiment 1</w:t>
      </w:r>
      <w:r w:rsidRPr="00F9232D">
        <w:rPr>
          <w:rFonts w:ascii="Times New Roman" w:hAnsi="Times New Roman" w:cs="Times New Roman"/>
          <w:i/>
          <w:iCs/>
        </w:rPr>
        <w:t xml:space="preserve">. </w:t>
      </w:r>
      <w:r w:rsidRPr="00F9232D">
        <w:rPr>
          <w:rFonts w:ascii="Times New Roman" w:hAnsi="Times New Roman" w:cs="Times New Roman"/>
          <w:b/>
          <w:bCs/>
          <w:i/>
          <w:iCs/>
        </w:rPr>
        <w:t>A</w:t>
      </w:r>
      <w:r w:rsidR="0019121B" w:rsidRPr="00F9232D">
        <w:rPr>
          <w:rFonts w:ascii="Times New Roman" w:hAnsi="Times New Roman" w:cs="Times New Roman"/>
          <w:i/>
          <w:iCs/>
        </w:rPr>
        <w:t>. Model 1: b</w:t>
      </w:r>
      <w:r w:rsidRPr="00F9232D">
        <w:rPr>
          <w:rFonts w:ascii="Times New Roman" w:hAnsi="Times New Roman" w:cs="Times New Roman"/>
          <w:i/>
          <w:iCs/>
        </w:rPr>
        <w:t xml:space="preserve">ackpropagation as is shown here cannot emulate findings with living organisms. </w:t>
      </w:r>
      <w:r w:rsidRPr="00F9232D">
        <w:rPr>
          <w:rFonts w:ascii="Times New Roman" w:hAnsi="Times New Roman" w:cs="Times New Roman"/>
          <w:b/>
          <w:bCs/>
          <w:i/>
          <w:iCs/>
        </w:rPr>
        <w:t>B</w:t>
      </w:r>
      <w:r w:rsidRPr="00F9232D">
        <w:rPr>
          <w:rFonts w:ascii="Times New Roman" w:hAnsi="Times New Roman" w:cs="Times New Roman"/>
          <w:i/>
          <w:iCs/>
        </w:rPr>
        <w:t xml:space="preserve"> </w:t>
      </w:r>
      <w:r w:rsidR="0019121B" w:rsidRPr="00F9232D">
        <w:rPr>
          <w:rFonts w:ascii="Times New Roman" w:hAnsi="Times New Roman" w:cs="Times New Roman"/>
          <w:i/>
          <w:iCs/>
        </w:rPr>
        <w:t xml:space="preserve">Model 2: almost the </w:t>
      </w:r>
      <w:r w:rsidRPr="00F9232D">
        <w:rPr>
          <w:rFonts w:ascii="Times New Roman" w:hAnsi="Times New Roman" w:cs="Times New Roman"/>
          <w:i/>
          <w:iCs/>
        </w:rPr>
        <w:t xml:space="preserve">same algorithm but with </w:t>
      </w:r>
      <w:r w:rsidR="006E734B" w:rsidRPr="00F9232D">
        <w:rPr>
          <w:rFonts w:ascii="Times New Roman" w:hAnsi="Times New Roman" w:cs="Times New Roman"/>
          <w:i/>
          <w:iCs/>
        </w:rPr>
        <w:t xml:space="preserve">dynamic </w:t>
      </w:r>
      <w:r w:rsidR="00B11570" w:rsidRPr="00F9232D">
        <w:rPr>
          <w:rFonts w:ascii="Times New Roman" w:hAnsi="Times New Roman" w:cs="Times New Roman"/>
          <w:i/>
          <w:iCs/>
        </w:rPr>
        <w:t>learning rates</w:t>
      </w:r>
      <w:r w:rsidR="006E734B" w:rsidRPr="00F9232D">
        <w:rPr>
          <w:rFonts w:ascii="Times New Roman" w:hAnsi="Times New Roman" w:cs="Times New Roman"/>
          <w:i/>
          <w:iCs/>
        </w:rPr>
        <w:t xml:space="preserve"> applied to input-hidden and hidden-output layers</w:t>
      </w:r>
      <w:r w:rsidR="00B11570" w:rsidRPr="00F9232D">
        <w:rPr>
          <w:rFonts w:ascii="Times New Roman" w:hAnsi="Times New Roman" w:cs="Times New Roman"/>
          <w:i/>
          <w:iCs/>
        </w:rPr>
        <w:t xml:space="preserve">. This </w:t>
      </w:r>
      <w:r w:rsidRPr="00F9232D">
        <w:rPr>
          <w:rFonts w:ascii="Times New Roman" w:hAnsi="Times New Roman" w:cs="Times New Roman"/>
          <w:i/>
          <w:iCs/>
        </w:rPr>
        <w:t xml:space="preserve">shows </w:t>
      </w:r>
      <w:r w:rsidR="00B11570" w:rsidRPr="00F9232D">
        <w:rPr>
          <w:rFonts w:ascii="Times New Roman" w:hAnsi="Times New Roman" w:cs="Times New Roman"/>
          <w:i/>
          <w:iCs/>
        </w:rPr>
        <w:t>faster learning to the</w:t>
      </w:r>
      <w:r w:rsidRPr="00F9232D">
        <w:rPr>
          <w:rFonts w:ascii="Times New Roman" w:hAnsi="Times New Roman" w:cs="Times New Roman"/>
          <w:i/>
          <w:iCs/>
        </w:rPr>
        <w:t xml:space="preserve"> </w:t>
      </w:r>
      <w:r w:rsidR="00AE2733" w:rsidRPr="00F9232D">
        <w:rPr>
          <w:rFonts w:ascii="Times New Roman" w:hAnsi="Times New Roman" w:cs="Times New Roman"/>
          <w:i/>
          <w:iCs/>
        </w:rPr>
        <w:t>Total</w:t>
      </w:r>
      <w:r w:rsidRPr="00F9232D">
        <w:rPr>
          <w:rFonts w:ascii="Times New Roman" w:hAnsi="Times New Roman" w:cs="Times New Roman"/>
          <w:i/>
          <w:iCs/>
        </w:rPr>
        <w:t xml:space="preserve"> reversal condition</w:t>
      </w:r>
      <w:r w:rsidR="00661E3B" w:rsidRPr="00F9232D">
        <w:rPr>
          <w:rFonts w:ascii="Times New Roman" w:hAnsi="Times New Roman" w:cs="Times New Roman"/>
          <w:i/>
          <w:iCs/>
        </w:rPr>
        <w:t xml:space="preserve">. Y-axis </w:t>
      </w:r>
      <w:r w:rsidR="00DA640F" w:rsidRPr="00F9232D">
        <w:rPr>
          <w:rFonts w:ascii="Times New Roman" w:hAnsi="Times New Roman" w:cs="Times New Roman"/>
          <w:i/>
          <w:iCs/>
        </w:rPr>
        <w:t xml:space="preserve">correct score </w:t>
      </w:r>
      <w:r w:rsidR="00C5733C" w:rsidRPr="00F9232D">
        <w:rPr>
          <w:rFonts w:ascii="Times New Roman" w:hAnsi="Times New Roman" w:cs="Times New Roman"/>
          <w:i/>
          <w:iCs/>
        </w:rPr>
        <w:t>represents</w:t>
      </w:r>
      <w:r w:rsidR="00DA640F" w:rsidRPr="00F9232D">
        <w:rPr>
          <w:rFonts w:ascii="Times New Roman" w:hAnsi="Times New Roman" w:cs="Times New Roman"/>
          <w:i/>
          <w:iCs/>
        </w:rPr>
        <w:t xml:space="preserve"> the adequate unit activation divided by the sum of both unit activations</w:t>
      </w:r>
      <w:r w:rsidRPr="00F9232D">
        <w:rPr>
          <w:rFonts w:ascii="Times New Roman" w:hAnsi="Times New Roman" w:cs="Times New Roman"/>
          <w:i/>
          <w:iCs/>
        </w:rPr>
        <w:t>.</w:t>
      </w:r>
      <w:r w:rsidR="00B11570" w:rsidRPr="00F9232D">
        <w:rPr>
          <w:rFonts w:ascii="Times New Roman" w:hAnsi="Times New Roman" w:cs="Times New Roman"/>
          <w:i/>
          <w:iCs/>
        </w:rPr>
        <w:t xml:space="preserve"> </w:t>
      </w:r>
      <w:r w:rsidR="00B11570" w:rsidRPr="00F9232D">
        <w:rPr>
          <w:rFonts w:ascii="Times New Roman" w:hAnsi="Times New Roman" w:cs="Times New Roman"/>
          <w:b/>
          <w:bCs/>
          <w:i/>
          <w:iCs/>
        </w:rPr>
        <w:t>C</w:t>
      </w:r>
      <w:r w:rsidR="005D02B1" w:rsidRPr="00F9232D">
        <w:rPr>
          <w:rFonts w:ascii="Times New Roman" w:hAnsi="Times New Roman" w:cs="Times New Roman"/>
          <w:i/>
          <w:iCs/>
        </w:rPr>
        <w:t xml:space="preserve">, </w:t>
      </w:r>
      <w:r w:rsidR="005D02B1" w:rsidRPr="00F9232D">
        <w:rPr>
          <w:rFonts w:ascii="Times New Roman" w:hAnsi="Times New Roman" w:cs="Times New Roman"/>
          <w:b/>
          <w:bCs/>
          <w:i/>
          <w:iCs/>
        </w:rPr>
        <w:t>D</w:t>
      </w:r>
      <w:r w:rsidR="005D02B1" w:rsidRPr="00F9232D">
        <w:rPr>
          <w:rFonts w:ascii="Times New Roman" w:hAnsi="Times New Roman" w:cs="Times New Roman"/>
          <w:i/>
          <w:iCs/>
        </w:rPr>
        <w:t xml:space="preserve">, </w:t>
      </w:r>
      <w:r w:rsidR="005D02B1" w:rsidRPr="00F9232D">
        <w:rPr>
          <w:rFonts w:ascii="Times New Roman" w:hAnsi="Times New Roman" w:cs="Times New Roman"/>
          <w:b/>
          <w:bCs/>
          <w:i/>
          <w:iCs/>
        </w:rPr>
        <w:t>E</w:t>
      </w:r>
      <w:r w:rsidR="005D02B1" w:rsidRPr="00F9232D">
        <w:rPr>
          <w:rFonts w:ascii="Times New Roman" w:hAnsi="Times New Roman" w:cs="Times New Roman"/>
          <w:i/>
          <w:iCs/>
        </w:rPr>
        <w:t xml:space="preserve">, and </w:t>
      </w:r>
      <w:r w:rsidR="005D02B1" w:rsidRPr="00F9232D">
        <w:rPr>
          <w:rFonts w:ascii="Times New Roman" w:hAnsi="Times New Roman" w:cs="Times New Roman"/>
          <w:b/>
          <w:bCs/>
          <w:i/>
          <w:iCs/>
        </w:rPr>
        <w:t>F</w:t>
      </w:r>
      <w:r w:rsidR="000D67E6" w:rsidRPr="00F9232D">
        <w:rPr>
          <w:rFonts w:ascii="Times New Roman" w:hAnsi="Times New Roman" w:cs="Times New Roman"/>
          <w:i/>
          <w:iCs/>
        </w:rPr>
        <w:t xml:space="preserve"> </w:t>
      </w:r>
      <w:r w:rsidR="005D02B1" w:rsidRPr="00F9232D">
        <w:rPr>
          <w:rFonts w:ascii="Times New Roman" w:hAnsi="Times New Roman" w:cs="Times New Roman"/>
          <w:i/>
          <w:iCs/>
        </w:rPr>
        <w:t>are the w</w:t>
      </w:r>
      <w:r w:rsidR="000D67E6" w:rsidRPr="00F9232D">
        <w:rPr>
          <w:rFonts w:ascii="Times New Roman" w:hAnsi="Times New Roman" w:cs="Times New Roman"/>
          <w:i/>
          <w:iCs/>
        </w:rPr>
        <w:t>eight matrices</w:t>
      </w:r>
      <w:r w:rsidR="005D02B1" w:rsidRPr="00F9232D">
        <w:rPr>
          <w:rFonts w:ascii="Times New Roman" w:hAnsi="Times New Roman" w:cs="Times New Roman"/>
          <w:i/>
          <w:iCs/>
        </w:rPr>
        <w:t xml:space="preserve"> at the end of each phase (learning or reversal), for both models </w:t>
      </w:r>
      <w:r w:rsidR="000D67E6" w:rsidRPr="00F9232D">
        <w:rPr>
          <w:rFonts w:ascii="Times New Roman" w:hAnsi="Times New Roman" w:cs="Times New Roman"/>
          <w:i/>
          <w:iCs/>
        </w:rPr>
        <w:t>(</w:t>
      </w:r>
      <w:r w:rsidR="0019121B" w:rsidRPr="00F9232D">
        <w:rPr>
          <w:rFonts w:ascii="Times New Roman" w:hAnsi="Times New Roman" w:cs="Times New Roman"/>
          <w:i/>
          <w:iCs/>
        </w:rPr>
        <w:t>model 1</w:t>
      </w:r>
      <w:r w:rsidR="000D67E6" w:rsidRPr="00F9232D">
        <w:rPr>
          <w:rFonts w:ascii="Times New Roman" w:hAnsi="Times New Roman" w:cs="Times New Roman"/>
          <w:i/>
          <w:iCs/>
        </w:rPr>
        <w:t xml:space="preserve">: </w:t>
      </w:r>
      <w:r w:rsidR="000D67E6" w:rsidRPr="00F9232D">
        <w:rPr>
          <w:rFonts w:ascii="Times New Roman" w:hAnsi="Times New Roman" w:cs="Times New Roman"/>
          <w:b/>
          <w:bCs/>
          <w:i/>
          <w:iCs/>
        </w:rPr>
        <w:t>C</w:t>
      </w:r>
      <w:r w:rsidR="0019121B" w:rsidRPr="00F9232D">
        <w:rPr>
          <w:rFonts w:ascii="Times New Roman" w:hAnsi="Times New Roman" w:cs="Times New Roman"/>
          <w:b/>
          <w:bCs/>
          <w:i/>
          <w:iCs/>
        </w:rPr>
        <w:t xml:space="preserve"> </w:t>
      </w:r>
      <w:r w:rsidR="0019121B" w:rsidRPr="00F9232D">
        <w:rPr>
          <w:rFonts w:ascii="Times New Roman" w:hAnsi="Times New Roman" w:cs="Times New Roman"/>
          <w:i/>
          <w:iCs/>
        </w:rPr>
        <w:t xml:space="preserve">and </w:t>
      </w:r>
      <w:r w:rsidR="0019121B" w:rsidRPr="00F9232D">
        <w:rPr>
          <w:rFonts w:ascii="Times New Roman" w:hAnsi="Times New Roman" w:cs="Times New Roman"/>
          <w:b/>
          <w:bCs/>
          <w:i/>
          <w:iCs/>
        </w:rPr>
        <w:t>D</w:t>
      </w:r>
      <w:r w:rsidR="000D67E6" w:rsidRPr="00F9232D">
        <w:rPr>
          <w:rFonts w:ascii="Times New Roman" w:hAnsi="Times New Roman" w:cs="Times New Roman"/>
          <w:i/>
          <w:iCs/>
        </w:rPr>
        <w:t xml:space="preserve">; </w:t>
      </w:r>
      <w:r w:rsidR="0019121B" w:rsidRPr="00F9232D">
        <w:rPr>
          <w:rFonts w:ascii="Times New Roman" w:hAnsi="Times New Roman" w:cs="Times New Roman"/>
          <w:i/>
          <w:iCs/>
        </w:rPr>
        <w:t>model 2 with dynamic learning rates</w:t>
      </w:r>
      <w:r w:rsidR="000D67E6" w:rsidRPr="00F9232D">
        <w:rPr>
          <w:rFonts w:ascii="Times New Roman" w:hAnsi="Times New Roman" w:cs="Times New Roman"/>
          <w:i/>
          <w:iCs/>
        </w:rPr>
        <w:t xml:space="preserve">: </w:t>
      </w:r>
      <w:r w:rsidR="0019121B" w:rsidRPr="00F9232D">
        <w:rPr>
          <w:rFonts w:ascii="Times New Roman" w:hAnsi="Times New Roman" w:cs="Times New Roman"/>
          <w:b/>
          <w:bCs/>
          <w:i/>
          <w:iCs/>
        </w:rPr>
        <w:t>E</w:t>
      </w:r>
      <w:r w:rsidR="000D67E6" w:rsidRPr="00F9232D">
        <w:rPr>
          <w:rFonts w:ascii="Times New Roman" w:hAnsi="Times New Roman" w:cs="Times New Roman"/>
          <w:i/>
          <w:iCs/>
        </w:rPr>
        <w:t xml:space="preserve"> and </w:t>
      </w:r>
      <w:r w:rsidR="0019121B" w:rsidRPr="00F9232D">
        <w:rPr>
          <w:rFonts w:ascii="Times New Roman" w:hAnsi="Times New Roman" w:cs="Times New Roman"/>
          <w:b/>
          <w:bCs/>
          <w:i/>
          <w:iCs/>
        </w:rPr>
        <w:t>F</w:t>
      </w:r>
      <w:r w:rsidR="000D67E6" w:rsidRPr="00F9232D">
        <w:rPr>
          <w:rFonts w:ascii="Times New Roman" w:hAnsi="Times New Roman" w:cs="Times New Roman"/>
          <w:i/>
          <w:iCs/>
        </w:rPr>
        <w:t xml:space="preserve">) </w:t>
      </w:r>
      <w:r w:rsidR="005D02B1" w:rsidRPr="00F9232D">
        <w:rPr>
          <w:rFonts w:ascii="Times New Roman" w:hAnsi="Times New Roman" w:cs="Times New Roman"/>
          <w:i/>
          <w:iCs/>
        </w:rPr>
        <w:t xml:space="preserve">and for both </w:t>
      </w:r>
      <w:r w:rsidR="004A00E8" w:rsidRPr="00F9232D">
        <w:rPr>
          <w:rFonts w:ascii="Times New Roman" w:hAnsi="Times New Roman" w:cs="Times New Roman"/>
          <w:i/>
          <w:iCs/>
        </w:rPr>
        <w:t>conditions (</w:t>
      </w:r>
      <w:r w:rsidR="00AE2733" w:rsidRPr="00F9232D">
        <w:rPr>
          <w:rFonts w:ascii="Times New Roman" w:hAnsi="Times New Roman" w:cs="Times New Roman"/>
          <w:i/>
          <w:iCs/>
        </w:rPr>
        <w:t>Total</w:t>
      </w:r>
      <w:r w:rsidR="004A00E8" w:rsidRPr="00F9232D">
        <w:rPr>
          <w:rFonts w:ascii="Times New Roman" w:hAnsi="Times New Roman" w:cs="Times New Roman"/>
          <w:i/>
          <w:iCs/>
        </w:rPr>
        <w:t xml:space="preserve">: </w:t>
      </w:r>
      <w:r w:rsidR="004A00E8" w:rsidRPr="00F9232D">
        <w:rPr>
          <w:rFonts w:ascii="Times New Roman" w:hAnsi="Times New Roman" w:cs="Times New Roman"/>
          <w:b/>
          <w:bCs/>
          <w:i/>
          <w:iCs/>
        </w:rPr>
        <w:t>C</w:t>
      </w:r>
      <w:r w:rsidR="004A00E8" w:rsidRPr="00F9232D">
        <w:rPr>
          <w:rFonts w:ascii="Times New Roman" w:hAnsi="Times New Roman" w:cs="Times New Roman"/>
          <w:i/>
          <w:iCs/>
        </w:rPr>
        <w:t xml:space="preserve"> and </w:t>
      </w:r>
      <w:r w:rsidR="004A00E8" w:rsidRPr="00F9232D">
        <w:rPr>
          <w:rFonts w:ascii="Times New Roman" w:hAnsi="Times New Roman" w:cs="Times New Roman"/>
          <w:b/>
          <w:bCs/>
          <w:i/>
          <w:iCs/>
        </w:rPr>
        <w:t>E</w:t>
      </w:r>
      <w:r w:rsidR="004A00E8" w:rsidRPr="00F9232D">
        <w:rPr>
          <w:rFonts w:ascii="Times New Roman" w:hAnsi="Times New Roman" w:cs="Times New Roman"/>
          <w:i/>
          <w:iCs/>
        </w:rPr>
        <w:t xml:space="preserve">; </w:t>
      </w:r>
      <w:r w:rsidR="005832F1" w:rsidRPr="00F9232D">
        <w:rPr>
          <w:rFonts w:ascii="Times New Roman" w:hAnsi="Times New Roman" w:cs="Times New Roman"/>
          <w:i/>
          <w:iCs/>
        </w:rPr>
        <w:t>Partial</w:t>
      </w:r>
      <w:r w:rsidR="004117C0" w:rsidRPr="00F9232D">
        <w:rPr>
          <w:rFonts w:ascii="Times New Roman" w:hAnsi="Times New Roman" w:cs="Times New Roman"/>
          <w:i/>
          <w:iCs/>
        </w:rPr>
        <w:t xml:space="preserve">: </w:t>
      </w:r>
      <w:r w:rsidR="004117C0" w:rsidRPr="00F9232D">
        <w:rPr>
          <w:rFonts w:ascii="Times New Roman" w:hAnsi="Times New Roman" w:cs="Times New Roman"/>
          <w:b/>
          <w:bCs/>
          <w:i/>
          <w:iCs/>
        </w:rPr>
        <w:t>D</w:t>
      </w:r>
      <w:r w:rsidR="004117C0" w:rsidRPr="00F9232D">
        <w:rPr>
          <w:rFonts w:ascii="Times New Roman" w:hAnsi="Times New Roman" w:cs="Times New Roman"/>
          <w:i/>
          <w:iCs/>
        </w:rPr>
        <w:t xml:space="preserve"> and </w:t>
      </w:r>
      <w:r w:rsidR="004117C0" w:rsidRPr="00F9232D">
        <w:rPr>
          <w:rFonts w:ascii="Times New Roman" w:hAnsi="Times New Roman" w:cs="Times New Roman"/>
          <w:b/>
          <w:bCs/>
          <w:i/>
          <w:iCs/>
        </w:rPr>
        <w:t>F</w:t>
      </w:r>
      <w:r w:rsidR="004A00E8" w:rsidRPr="00F9232D">
        <w:rPr>
          <w:rFonts w:ascii="Times New Roman" w:hAnsi="Times New Roman" w:cs="Times New Roman"/>
          <w:i/>
          <w:iCs/>
        </w:rPr>
        <w:t>)</w:t>
      </w:r>
      <w:r w:rsidR="004117C0" w:rsidRPr="00F9232D">
        <w:rPr>
          <w:rFonts w:ascii="Times New Roman" w:hAnsi="Times New Roman" w:cs="Times New Roman"/>
          <w:i/>
          <w:iCs/>
        </w:rPr>
        <w:t>.</w:t>
      </w:r>
      <w:r w:rsidR="006E734B" w:rsidRPr="00F9232D">
        <w:rPr>
          <w:rFonts w:ascii="Times New Roman" w:hAnsi="Times New Roman" w:cs="Times New Roman"/>
          <w:i/>
          <w:iCs/>
        </w:rPr>
        <w:t xml:space="preserve"> Green denotes excitatory and red inhibitory connections.</w:t>
      </w:r>
    </w:p>
    <w:p w14:paraId="2216DAC4" w14:textId="77777777" w:rsidR="009A63C6" w:rsidRPr="00F9232D" w:rsidRDefault="009A63C6" w:rsidP="002C3532">
      <w:pPr>
        <w:rPr>
          <w:rFonts w:ascii="Times New Roman" w:hAnsi="Times New Roman" w:cs="Times New Roman"/>
          <w:i/>
          <w:iCs/>
        </w:rPr>
      </w:pPr>
    </w:p>
    <w:p w14:paraId="063A1C9F" w14:textId="4FC30D2D" w:rsidR="009A63C6" w:rsidRPr="00F9232D" w:rsidRDefault="009A63C6" w:rsidP="00482386">
      <w:pPr>
        <w:pStyle w:val="Heading2"/>
        <w:rPr>
          <w:rFonts w:ascii="Times New Roman" w:hAnsi="Times New Roman" w:cs="Times New Roman"/>
        </w:rPr>
      </w:pPr>
      <w:r w:rsidRPr="00F9232D">
        <w:rPr>
          <w:rFonts w:ascii="Times New Roman" w:hAnsi="Times New Roman" w:cs="Times New Roman"/>
        </w:rPr>
        <w:lastRenderedPageBreak/>
        <w:t>Conclusions</w:t>
      </w:r>
    </w:p>
    <w:p w14:paraId="6BF4EFD5" w14:textId="1D0852C6" w:rsidR="00D116A7" w:rsidRPr="00F9232D" w:rsidRDefault="00363B85" w:rsidP="00363B85">
      <w:pPr>
        <w:ind w:firstLine="720"/>
        <w:rPr>
          <w:rFonts w:ascii="Times New Roman" w:hAnsi="Times New Roman" w:cs="Times New Roman"/>
        </w:rPr>
      </w:pPr>
      <w:r w:rsidRPr="00F9232D">
        <w:rPr>
          <w:rFonts w:ascii="Times New Roman" w:hAnsi="Times New Roman" w:cs="Times New Roman"/>
        </w:rPr>
        <w:t>Our study contributes to the broader understanding of common coding as a general phenomenon in humans</w:t>
      </w:r>
      <w:r w:rsidR="001866FD" w:rsidRPr="00F9232D">
        <w:rPr>
          <w:rFonts w:ascii="Times New Roman" w:hAnsi="Times New Roman" w:cs="Times New Roman"/>
        </w:rPr>
        <w:t>, other animals,</w:t>
      </w:r>
      <w:r w:rsidRPr="00F9232D">
        <w:rPr>
          <w:rFonts w:ascii="Times New Roman" w:hAnsi="Times New Roman" w:cs="Times New Roman"/>
        </w:rPr>
        <w:t xml:space="preserve"> and </w:t>
      </w:r>
      <w:r w:rsidR="001866FD" w:rsidRPr="00F9232D">
        <w:rPr>
          <w:rFonts w:ascii="Times New Roman" w:hAnsi="Times New Roman" w:cs="Times New Roman"/>
        </w:rPr>
        <w:t>in</w:t>
      </w:r>
      <w:r w:rsidR="00C03330" w:rsidRPr="00F9232D">
        <w:rPr>
          <w:rFonts w:ascii="Times New Roman" w:hAnsi="Times New Roman" w:cs="Times New Roman"/>
        </w:rPr>
        <w:t xml:space="preserve"> artificial neural networks</w:t>
      </w:r>
      <w:r w:rsidR="001866FD" w:rsidRPr="00F9232D">
        <w:rPr>
          <w:rFonts w:ascii="Times New Roman" w:hAnsi="Times New Roman" w:cs="Times New Roman"/>
        </w:rPr>
        <w:t xml:space="preserve"> </w:t>
      </w:r>
      <w:r w:rsidR="00C03330" w:rsidRPr="00F9232D">
        <w:rPr>
          <w:rFonts w:ascii="Times New Roman" w:hAnsi="Times New Roman" w:cs="Times New Roman"/>
        </w:rPr>
        <w:t>(</w:t>
      </w:r>
      <w:r w:rsidR="007C177A" w:rsidRPr="00F9232D">
        <w:rPr>
          <w:rFonts w:ascii="Times New Roman" w:hAnsi="Times New Roman" w:cs="Times New Roman"/>
        </w:rPr>
        <w:t>ANN</w:t>
      </w:r>
      <w:r w:rsidR="00C03330" w:rsidRPr="00F9232D">
        <w:rPr>
          <w:rFonts w:ascii="Times New Roman" w:hAnsi="Times New Roman" w:cs="Times New Roman"/>
        </w:rPr>
        <w:t>)</w:t>
      </w:r>
      <w:r w:rsidRPr="00F9232D">
        <w:rPr>
          <w:rFonts w:ascii="Times New Roman" w:hAnsi="Times New Roman" w:cs="Times New Roman"/>
        </w:rPr>
        <w:t xml:space="preserve">. </w:t>
      </w:r>
      <w:r w:rsidR="002A43E5" w:rsidRPr="00F9232D">
        <w:rPr>
          <w:rFonts w:ascii="Times New Roman" w:hAnsi="Times New Roman" w:cs="Times New Roman"/>
        </w:rPr>
        <w:t xml:space="preserve">The findings from our experiments provide compelling evidence for </w:t>
      </w:r>
      <w:r w:rsidR="00732E68" w:rsidRPr="00F9232D">
        <w:rPr>
          <w:rFonts w:ascii="Times New Roman" w:hAnsi="Times New Roman" w:cs="Times New Roman"/>
        </w:rPr>
        <w:t xml:space="preserve">a </w:t>
      </w:r>
      <w:r w:rsidR="00C86268" w:rsidRPr="00F9232D">
        <w:rPr>
          <w:rFonts w:ascii="Times New Roman" w:hAnsi="Times New Roman" w:cs="Times New Roman"/>
        </w:rPr>
        <w:t>common coding phenomenon</w:t>
      </w:r>
      <w:r w:rsidR="00732E68" w:rsidRPr="00F9232D">
        <w:rPr>
          <w:rFonts w:ascii="Times New Roman" w:hAnsi="Times New Roman" w:cs="Times New Roman"/>
        </w:rPr>
        <w:t xml:space="preserve"> that emerges in </w:t>
      </w:r>
      <w:r w:rsidR="002A43E5" w:rsidRPr="00F9232D">
        <w:rPr>
          <w:rFonts w:ascii="Times New Roman" w:hAnsi="Times New Roman" w:cs="Times New Roman"/>
        </w:rPr>
        <w:t>category learning</w:t>
      </w:r>
      <w:r w:rsidR="00C86268" w:rsidRPr="00F9232D">
        <w:rPr>
          <w:rFonts w:ascii="Times New Roman" w:hAnsi="Times New Roman" w:cs="Times New Roman"/>
        </w:rPr>
        <w:t>. T</w:t>
      </w:r>
      <w:r w:rsidR="00732E68" w:rsidRPr="00F9232D">
        <w:rPr>
          <w:rFonts w:ascii="Times New Roman" w:hAnsi="Times New Roman" w:cs="Times New Roman"/>
        </w:rPr>
        <w:t xml:space="preserve">his was evident </w:t>
      </w:r>
      <w:r w:rsidR="00C86268" w:rsidRPr="00F9232D">
        <w:rPr>
          <w:rFonts w:ascii="Times New Roman" w:hAnsi="Times New Roman" w:cs="Times New Roman"/>
        </w:rPr>
        <w:t xml:space="preserve">given that </w:t>
      </w:r>
      <w:r w:rsidR="00732E68" w:rsidRPr="00F9232D">
        <w:rPr>
          <w:rFonts w:ascii="Times New Roman" w:hAnsi="Times New Roman" w:cs="Times New Roman"/>
        </w:rPr>
        <w:t xml:space="preserve">participants learnt faster the </w:t>
      </w:r>
      <w:r w:rsidR="003E4F21" w:rsidRPr="00F9232D">
        <w:rPr>
          <w:rFonts w:ascii="Times New Roman" w:hAnsi="Times New Roman" w:cs="Times New Roman"/>
        </w:rPr>
        <w:t>task</w:t>
      </w:r>
      <w:r w:rsidR="00732E68" w:rsidRPr="00F9232D">
        <w:rPr>
          <w:rFonts w:ascii="Times New Roman" w:hAnsi="Times New Roman" w:cs="Times New Roman"/>
        </w:rPr>
        <w:t xml:space="preserve"> where all </w:t>
      </w:r>
      <w:r w:rsidR="00D30EDF" w:rsidRPr="00F9232D">
        <w:rPr>
          <w:rFonts w:ascii="Times New Roman" w:hAnsi="Times New Roman" w:cs="Times New Roman"/>
        </w:rPr>
        <w:t xml:space="preserve">exemplar categorizations </w:t>
      </w:r>
      <w:r w:rsidR="00C86268" w:rsidRPr="00F9232D">
        <w:rPr>
          <w:rFonts w:ascii="Times New Roman" w:hAnsi="Times New Roman" w:cs="Times New Roman"/>
        </w:rPr>
        <w:t>were</w:t>
      </w:r>
      <w:r w:rsidR="00D30EDF" w:rsidRPr="00F9232D">
        <w:rPr>
          <w:rFonts w:ascii="Times New Roman" w:hAnsi="Times New Roman" w:cs="Times New Roman"/>
        </w:rPr>
        <w:t xml:space="preserve"> switched together in a way that</w:t>
      </w:r>
      <w:r w:rsidR="00C86268" w:rsidRPr="00F9232D">
        <w:rPr>
          <w:rFonts w:ascii="Times New Roman" w:hAnsi="Times New Roman" w:cs="Times New Roman"/>
        </w:rPr>
        <w:t xml:space="preserve"> p</w:t>
      </w:r>
      <w:r w:rsidR="00D30EDF" w:rsidRPr="00F9232D">
        <w:rPr>
          <w:rFonts w:ascii="Times New Roman" w:hAnsi="Times New Roman" w:cs="Times New Roman"/>
        </w:rPr>
        <w:t>r</w:t>
      </w:r>
      <w:r w:rsidR="00C86268" w:rsidRPr="00F9232D">
        <w:rPr>
          <w:rFonts w:ascii="Times New Roman" w:hAnsi="Times New Roman" w:cs="Times New Roman"/>
        </w:rPr>
        <w:t>ese</w:t>
      </w:r>
      <w:r w:rsidR="00D30EDF" w:rsidRPr="00F9232D">
        <w:rPr>
          <w:rFonts w:ascii="Times New Roman" w:hAnsi="Times New Roman" w:cs="Times New Roman"/>
        </w:rPr>
        <w:t>r</w:t>
      </w:r>
      <w:r w:rsidR="00C86268" w:rsidRPr="00F9232D">
        <w:rPr>
          <w:rFonts w:ascii="Times New Roman" w:hAnsi="Times New Roman" w:cs="Times New Roman"/>
        </w:rPr>
        <w:t>ve</w:t>
      </w:r>
      <w:r w:rsidR="00D30EDF" w:rsidRPr="00F9232D">
        <w:rPr>
          <w:rFonts w:ascii="Times New Roman" w:hAnsi="Times New Roman" w:cs="Times New Roman"/>
        </w:rPr>
        <w:t>d</w:t>
      </w:r>
      <w:r w:rsidR="00C86268" w:rsidRPr="00F9232D">
        <w:rPr>
          <w:rFonts w:ascii="Times New Roman" w:hAnsi="Times New Roman" w:cs="Times New Roman"/>
        </w:rPr>
        <w:t xml:space="preserve"> the </w:t>
      </w:r>
      <w:r w:rsidR="00D30EDF" w:rsidRPr="00F9232D">
        <w:rPr>
          <w:rFonts w:ascii="Times New Roman" w:hAnsi="Times New Roman" w:cs="Times New Roman"/>
        </w:rPr>
        <w:t xml:space="preserve">initially learned exemplar-category </w:t>
      </w:r>
      <w:r w:rsidR="00C86268" w:rsidRPr="00F9232D">
        <w:rPr>
          <w:rFonts w:ascii="Times New Roman" w:hAnsi="Times New Roman" w:cs="Times New Roman"/>
        </w:rPr>
        <w:t>mapping</w:t>
      </w:r>
      <w:r w:rsidR="00D30EDF" w:rsidRPr="00F9232D">
        <w:rPr>
          <w:rFonts w:ascii="Times New Roman" w:hAnsi="Times New Roman" w:cs="Times New Roman"/>
        </w:rPr>
        <w:t>s</w:t>
      </w:r>
      <w:r w:rsidR="00C86268" w:rsidRPr="00F9232D">
        <w:rPr>
          <w:rFonts w:ascii="Times New Roman" w:hAnsi="Times New Roman" w:cs="Times New Roman"/>
        </w:rPr>
        <w:t xml:space="preserve">, in comparison </w:t>
      </w:r>
      <w:r w:rsidR="00D30EDF" w:rsidRPr="00F9232D">
        <w:rPr>
          <w:rFonts w:ascii="Times New Roman" w:hAnsi="Times New Roman" w:cs="Times New Roman"/>
        </w:rPr>
        <w:t xml:space="preserve">to </w:t>
      </w:r>
      <w:r w:rsidR="003E4F21" w:rsidRPr="00F9232D">
        <w:rPr>
          <w:rFonts w:ascii="Times New Roman" w:hAnsi="Times New Roman" w:cs="Times New Roman"/>
        </w:rPr>
        <w:t xml:space="preserve">the </w:t>
      </w:r>
      <w:r w:rsidR="005832F1" w:rsidRPr="00F9232D">
        <w:rPr>
          <w:rFonts w:ascii="Times New Roman" w:hAnsi="Times New Roman" w:cs="Times New Roman"/>
        </w:rPr>
        <w:t>Partial</w:t>
      </w:r>
      <w:r w:rsidR="003E4F21" w:rsidRPr="00F9232D">
        <w:rPr>
          <w:rFonts w:ascii="Times New Roman" w:hAnsi="Times New Roman" w:cs="Times New Roman"/>
        </w:rPr>
        <w:t xml:space="preserve"> </w:t>
      </w:r>
      <w:r w:rsidR="008050CE" w:rsidRPr="00F9232D">
        <w:rPr>
          <w:rFonts w:ascii="Times New Roman" w:hAnsi="Times New Roman" w:cs="Times New Roman"/>
        </w:rPr>
        <w:t>R</w:t>
      </w:r>
      <w:r w:rsidR="003E4F21" w:rsidRPr="00F9232D">
        <w:rPr>
          <w:rFonts w:ascii="Times New Roman" w:hAnsi="Times New Roman" w:cs="Times New Roman"/>
        </w:rPr>
        <w:t xml:space="preserve">eversal task </w:t>
      </w:r>
      <w:r w:rsidR="00D30EDF" w:rsidRPr="00F9232D">
        <w:rPr>
          <w:rFonts w:ascii="Times New Roman" w:hAnsi="Times New Roman" w:cs="Times New Roman"/>
        </w:rPr>
        <w:t>that forced</w:t>
      </w:r>
      <w:r w:rsidR="00502EE9" w:rsidRPr="00F9232D">
        <w:rPr>
          <w:rFonts w:ascii="Times New Roman" w:hAnsi="Times New Roman" w:cs="Times New Roman"/>
        </w:rPr>
        <w:t xml:space="preserve"> participant</w:t>
      </w:r>
      <w:r w:rsidR="00D30EDF" w:rsidRPr="00F9232D">
        <w:rPr>
          <w:rFonts w:ascii="Times New Roman" w:hAnsi="Times New Roman" w:cs="Times New Roman"/>
        </w:rPr>
        <w:t>s</w:t>
      </w:r>
      <w:r w:rsidR="00502EE9" w:rsidRPr="00F9232D">
        <w:rPr>
          <w:rFonts w:ascii="Times New Roman" w:hAnsi="Times New Roman" w:cs="Times New Roman"/>
        </w:rPr>
        <w:t xml:space="preserve"> to re</w:t>
      </w:r>
      <w:r w:rsidR="00D30EDF" w:rsidRPr="00F9232D">
        <w:rPr>
          <w:rFonts w:ascii="Times New Roman" w:hAnsi="Times New Roman" w:cs="Times New Roman"/>
        </w:rPr>
        <w:t>configure</w:t>
      </w:r>
      <w:r w:rsidR="00502EE9" w:rsidRPr="00F9232D">
        <w:rPr>
          <w:rFonts w:ascii="Times New Roman" w:hAnsi="Times New Roman" w:cs="Times New Roman"/>
        </w:rPr>
        <w:t xml:space="preserve"> the underlying </w:t>
      </w:r>
      <w:r w:rsidR="00D30EDF" w:rsidRPr="00F9232D">
        <w:rPr>
          <w:rFonts w:ascii="Times New Roman" w:hAnsi="Times New Roman" w:cs="Times New Roman"/>
        </w:rPr>
        <w:t xml:space="preserve">exemplar-category </w:t>
      </w:r>
      <w:r w:rsidR="00502EE9" w:rsidRPr="00F9232D">
        <w:rPr>
          <w:rFonts w:ascii="Times New Roman" w:hAnsi="Times New Roman" w:cs="Times New Roman"/>
        </w:rPr>
        <w:t>mapping</w:t>
      </w:r>
      <w:r w:rsidR="00D30EDF" w:rsidRPr="00F9232D">
        <w:rPr>
          <w:rFonts w:ascii="Times New Roman" w:hAnsi="Times New Roman" w:cs="Times New Roman"/>
        </w:rPr>
        <w:t>s</w:t>
      </w:r>
      <w:r w:rsidR="00502EE9" w:rsidRPr="00F9232D">
        <w:rPr>
          <w:rFonts w:ascii="Times New Roman" w:hAnsi="Times New Roman" w:cs="Times New Roman"/>
        </w:rPr>
        <w:t xml:space="preserve"> </w:t>
      </w:r>
      <w:r w:rsidR="00D30EDF" w:rsidRPr="00F9232D">
        <w:rPr>
          <w:rFonts w:ascii="Times New Roman" w:hAnsi="Times New Roman" w:cs="Times New Roman"/>
        </w:rPr>
        <w:t>appropriate to new reversal phase assignments</w:t>
      </w:r>
      <w:r w:rsidR="00502EE9" w:rsidRPr="00F9232D">
        <w:rPr>
          <w:rFonts w:ascii="Times New Roman" w:hAnsi="Times New Roman" w:cs="Times New Roman"/>
        </w:rPr>
        <w:t>.</w:t>
      </w:r>
      <w:r w:rsidR="002A43E5" w:rsidRPr="00F9232D">
        <w:rPr>
          <w:rFonts w:ascii="Times New Roman" w:hAnsi="Times New Roman" w:cs="Times New Roman"/>
        </w:rPr>
        <w:t xml:space="preserve"> Across both </w:t>
      </w:r>
      <w:r w:rsidR="009B5F54" w:rsidRPr="00F9232D">
        <w:rPr>
          <w:rFonts w:ascii="Times New Roman" w:hAnsi="Times New Roman" w:cs="Times New Roman"/>
        </w:rPr>
        <w:t>two experiments</w:t>
      </w:r>
      <w:r w:rsidR="002A43E5" w:rsidRPr="00F9232D">
        <w:rPr>
          <w:rFonts w:ascii="Times New Roman" w:hAnsi="Times New Roman" w:cs="Times New Roman"/>
        </w:rPr>
        <w:t xml:space="preserve">, participants consistently showed faster reacquisition in </w:t>
      </w:r>
      <w:r w:rsidR="00AE2733" w:rsidRPr="00F9232D">
        <w:rPr>
          <w:rFonts w:ascii="Times New Roman" w:hAnsi="Times New Roman" w:cs="Times New Roman"/>
        </w:rPr>
        <w:t>Total</w:t>
      </w:r>
      <w:r w:rsidR="002A43E5" w:rsidRPr="00F9232D">
        <w:rPr>
          <w:rFonts w:ascii="Times New Roman" w:hAnsi="Times New Roman" w:cs="Times New Roman"/>
        </w:rPr>
        <w:t xml:space="preserve"> </w:t>
      </w:r>
      <w:r w:rsidR="009B5F54" w:rsidRPr="00F9232D">
        <w:rPr>
          <w:rFonts w:ascii="Times New Roman" w:hAnsi="Times New Roman" w:cs="Times New Roman"/>
        </w:rPr>
        <w:t>R</w:t>
      </w:r>
      <w:r w:rsidR="002A43E5" w:rsidRPr="00F9232D">
        <w:rPr>
          <w:rFonts w:ascii="Times New Roman" w:hAnsi="Times New Roman" w:cs="Times New Roman"/>
        </w:rPr>
        <w:t xml:space="preserve">eversal </w:t>
      </w:r>
      <w:r w:rsidR="009B5F54" w:rsidRPr="00F9232D">
        <w:rPr>
          <w:rFonts w:ascii="Times New Roman" w:hAnsi="Times New Roman" w:cs="Times New Roman"/>
        </w:rPr>
        <w:t xml:space="preserve">task </w:t>
      </w:r>
      <w:r w:rsidR="002A43E5" w:rsidRPr="00F9232D">
        <w:rPr>
          <w:rFonts w:ascii="Times New Roman" w:hAnsi="Times New Roman" w:cs="Times New Roman"/>
        </w:rPr>
        <w:t xml:space="preserve">compared to </w:t>
      </w:r>
      <w:r w:rsidR="005832F1" w:rsidRPr="00F9232D">
        <w:rPr>
          <w:rFonts w:ascii="Times New Roman" w:hAnsi="Times New Roman" w:cs="Times New Roman"/>
        </w:rPr>
        <w:t>Partial</w:t>
      </w:r>
      <w:r w:rsidR="002A43E5" w:rsidRPr="00F9232D">
        <w:rPr>
          <w:rFonts w:ascii="Times New Roman" w:hAnsi="Times New Roman" w:cs="Times New Roman"/>
        </w:rPr>
        <w:t xml:space="preserve"> </w:t>
      </w:r>
      <w:r w:rsidR="009B5F54" w:rsidRPr="00F9232D">
        <w:rPr>
          <w:rFonts w:ascii="Times New Roman" w:hAnsi="Times New Roman" w:cs="Times New Roman"/>
        </w:rPr>
        <w:t>R</w:t>
      </w:r>
      <w:r w:rsidR="002A43E5" w:rsidRPr="00F9232D">
        <w:rPr>
          <w:rFonts w:ascii="Times New Roman" w:hAnsi="Times New Roman" w:cs="Times New Roman"/>
        </w:rPr>
        <w:t>eversal</w:t>
      </w:r>
      <w:r w:rsidR="009B5F54" w:rsidRPr="00F9232D">
        <w:rPr>
          <w:rFonts w:ascii="Times New Roman" w:hAnsi="Times New Roman" w:cs="Times New Roman"/>
        </w:rPr>
        <w:t xml:space="preserve"> task</w:t>
      </w:r>
      <w:r w:rsidR="002A43E5" w:rsidRPr="00F9232D">
        <w:rPr>
          <w:rFonts w:ascii="Times New Roman" w:hAnsi="Times New Roman" w:cs="Times New Roman"/>
        </w:rPr>
        <w:t xml:space="preserve">. </w:t>
      </w:r>
    </w:p>
    <w:p w14:paraId="26582CE3" w14:textId="2E9B5B5C" w:rsidR="002A43E5" w:rsidRPr="00F9232D" w:rsidRDefault="002A43E5" w:rsidP="00D116A7">
      <w:pPr>
        <w:ind w:firstLine="720"/>
        <w:rPr>
          <w:rFonts w:ascii="Times New Roman" w:hAnsi="Times New Roman" w:cs="Times New Roman"/>
        </w:rPr>
      </w:pPr>
      <w:r w:rsidRPr="00F9232D">
        <w:rPr>
          <w:rFonts w:ascii="Times New Roman" w:hAnsi="Times New Roman" w:cs="Times New Roman"/>
        </w:rPr>
        <w:t xml:space="preserve">Our analysis through Multidimensional Scaling and psychological space measures revealed no significant </w:t>
      </w:r>
      <w:r w:rsidR="00D30EDF" w:rsidRPr="00F9232D">
        <w:rPr>
          <w:rFonts w:ascii="Times New Roman" w:hAnsi="Times New Roman" w:cs="Times New Roman"/>
        </w:rPr>
        <w:t xml:space="preserve">preexisting </w:t>
      </w:r>
      <w:r w:rsidRPr="00F9232D">
        <w:rPr>
          <w:rFonts w:ascii="Times New Roman" w:hAnsi="Times New Roman" w:cs="Times New Roman"/>
        </w:rPr>
        <w:t>differences in perceived similarities within and between categories</w:t>
      </w:r>
      <w:r w:rsidR="00D116A7" w:rsidRPr="00F9232D">
        <w:rPr>
          <w:rFonts w:ascii="Times New Roman" w:hAnsi="Times New Roman" w:cs="Times New Roman"/>
        </w:rPr>
        <w:t xml:space="preserve"> used in </w:t>
      </w:r>
      <w:r w:rsidR="00D30EDF" w:rsidRPr="00F9232D">
        <w:rPr>
          <w:rFonts w:ascii="Times New Roman" w:hAnsi="Times New Roman" w:cs="Times New Roman"/>
        </w:rPr>
        <w:t>E</w:t>
      </w:r>
      <w:r w:rsidR="00D116A7" w:rsidRPr="00F9232D">
        <w:rPr>
          <w:rFonts w:ascii="Times New Roman" w:hAnsi="Times New Roman" w:cs="Times New Roman"/>
        </w:rPr>
        <w:t>xperiments 1a and 1b</w:t>
      </w:r>
      <w:r w:rsidRPr="00F9232D">
        <w:rPr>
          <w:rFonts w:ascii="Times New Roman" w:hAnsi="Times New Roman" w:cs="Times New Roman"/>
        </w:rPr>
        <w:t xml:space="preserve">. This suggests that the learning effects observed </w:t>
      </w:r>
      <w:r w:rsidR="00143CA7" w:rsidRPr="00F9232D">
        <w:rPr>
          <w:rFonts w:ascii="Times New Roman" w:hAnsi="Times New Roman" w:cs="Times New Roman"/>
        </w:rPr>
        <w:t xml:space="preserve">in </w:t>
      </w:r>
      <w:r w:rsidR="00A011C4" w:rsidRPr="00F9232D">
        <w:rPr>
          <w:rFonts w:ascii="Times New Roman" w:hAnsi="Times New Roman" w:cs="Times New Roman"/>
        </w:rPr>
        <w:t xml:space="preserve">those experiments </w:t>
      </w:r>
      <w:r w:rsidRPr="00F9232D">
        <w:rPr>
          <w:rFonts w:ascii="Times New Roman" w:hAnsi="Times New Roman" w:cs="Times New Roman"/>
        </w:rPr>
        <w:t xml:space="preserve">were rooted in the associative mechanisms </w:t>
      </w:r>
      <w:r w:rsidR="00D30EDF" w:rsidRPr="00F9232D">
        <w:rPr>
          <w:rFonts w:ascii="Times New Roman" w:hAnsi="Times New Roman" w:cs="Times New Roman"/>
        </w:rPr>
        <w:t xml:space="preserve">at work in these tasks </w:t>
      </w:r>
      <w:r w:rsidR="00143CA7" w:rsidRPr="00F9232D">
        <w:rPr>
          <w:rFonts w:ascii="Times New Roman" w:hAnsi="Times New Roman" w:cs="Times New Roman"/>
        </w:rPr>
        <w:t xml:space="preserve">such as common coding </w:t>
      </w:r>
      <w:r w:rsidRPr="00F9232D">
        <w:rPr>
          <w:rFonts w:ascii="Times New Roman" w:hAnsi="Times New Roman" w:cs="Times New Roman"/>
        </w:rPr>
        <w:t xml:space="preserve">rather than perceptual resemblances of the exemplars. The </w:t>
      </w:r>
      <w:r w:rsidR="009B5F54" w:rsidRPr="00F9232D">
        <w:rPr>
          <w:rFonts w:ascii="Times New Roman" w:hAnsi="Times New Roman" w:cs="Times New Roman"/>
        </w:rPr>
        <w:t xml:space="preserve">psychological </w:t>
      </w:r>
      <w:r w:rsidRPr="00F9232D">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16DB41EA" w:rsidR="00363B85" w:rsidRPr="00F9232D" w:rsidRDefault="002A43E5" w:rsidP="00363B85">
      <w:pPr>
        <w:ind w:firstLine="720"/>
        <w:rPr>
          <w:rFonts w:ascii="Times New Roman" w:hAnsi="Times New Roman" w:cs="Times New Roman"/>
        </w:rPr>
      </w:pPr>
      <w:r w:rsidRPr="00F9232D">
        <w:rPr>
          <w:rFonts w:ascii="Times New Roman" w:hAnsi="Times New Roman" w:cs="Times New Roman"/>
        </w:rPr>
        <w:t>The computational model we employed further supports our experimental findings. By incorporating dynamic learning rates inspired by the</w:t>
      </w:r>
      <w:r w:rsidR="00777D39" w:rsidRPr="00F9232D">
        <w:rPr>
          <w:rFonts w:ascii="Times New Roman" w:hAnsi="Times New Roman" w:cs="Times New Roman"/>
        </w:rPr>
        <w:t xml:space="preserve"> Macintosh</w:t>
      </w:r>
      <w:r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EndPr/>
        <w:sdtContent>
          <w:r w:rsidR="007D389C" w:rsidRPr="00F9232D">
            <w:rPr>
              <w:rFonts w:ascii="Times New Roman" w:hAnsi="Times New Roman" w:cs="Times New Roman"/>
              <w:color w:val="000000"/>
            </w:rPr>
            <w:t>(Mackintosh, 1975)</w:t>
          </w:r>
        </w:sdtContent>
      </w:sdt>
      <w:r w:rsidRPr="00F9232D">
        <w:rPr>
          <w:rFonts w:ascii="Times New Roman" w:hAnsi="Times New Roman" w:cs="Times New Roman"/>
        </w:rPr>
        <w:t xml:space="preserve"> and Pearce</w:t>
      </w:r>
      <w:r w:rsidR="009E7A0B" w:rsidRPr="00F9232D">
        <w:rPr>
          <w:rFonts w:ascii="Times New Roman" w:hAnsi="Times New Roman" w:cs="Times New Roman"/>
        </w:rPr>
        <w:t>-Kaye</w:t>
      </w:r>
      <w:r w:rsidRPr="00F9232D">
        <w:rPr>
          <w:rFonts w:ascii="Times New Roman" w:hAnsi="Times New Roman" w:cs="Times New Roman"/>
        </w:rPr>
        <w:t>-Hall</w:t>
      </w:r>
      <w:r w:rsidR="00777D39"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7D389C" w:rsidRPr="00F9232D">
            <w:rPr>
              <w:rFonts w:ascii="Times New Roman" w:hAnsi="Times New Roman" w:cs="Times New Roman"/>
              <w:color w:val="000000"/>
            </w:rPr>
            <w:t>(Pearce et al., 1984)</w:t>
          </w:r>
        </w:sdtContent>
      </w:sdt>
      <w:r w:rsidRPr="00F9232D">
        <w:rPr>
          <w:rFonts w:ascii="Times New Roman" w:hAnsi="Times New Roman" w:cs="Times New Roman"/>
        </w:rPr>
        <w:t xml:space="preserve"> </w:t>
      </w:r>
      <w:r w:rsidR="001866FD" w:rsidRPr="00F9232D">
        <w:rPr>
          <w:rFonts w:ascii="Times New Roman" w:hAnsi="Times New Roman" w:cs="Times New Roman"/>
        </w:rPr>
        <w:t xml:space="preserve">associative learning </w:t>
      </w:r>
      <w:r w:rsidRPr="00F9232D">
        <w:rPr>
          <w:rFonts w:ascii="Times New Roman" w:hAnsi="Times New Roman" w:cs="Times New Roman"/>
        </w:rPr>
        <w:t xml:space="preserve">models, our </w:t>
      </w:r>
      <w:r w:rsidR="00C9302B" w:rsidRPr="00F9232D">
        <w:rPr>
          <w:rFonts w:ascii="Times New Roman" w:hAnsi="Times New Roman" w:cs="Times New Roman"/>
        </w:rPr>
        <w:t>ANN</w:t>
      </w:r>
      <w:r w:rsidR="00F81E02" w:rsidRPr="00F9232D">
        <w:rPr>
          <w:rFonts w:ascii="Times New Roman" w:hAnsi="Times New Roman" w:cs="Times New Roman"/>
        </w:rPr>
        <w:t xml:space="preserve"> </w:t>
      </w:r>
      <w:r w:rsidRPr="00F9232D">
        <w:rPr>
          <w:rFonts w:ascii="Times New Roman" w:hAnsi="Times New Roman" w:cs="Times New Roman"/>
        </w:rPr>
        <w:t xml:space="preserve">was able to mimic the </w:t>
      </w:r>
      <w:r w:rsidR="00AE2733" w:rsidRPr="00F9232D">
        <w:rPr>
          <w:rFonts w:ascii="Times New Roman" w:hAnsi="Times New Roman" w:cs="Times New Roman"/>
        </w:rPr>
        <w:t>Total</w:t>
      </w:r>
      <w:r w:rsidRPr="00F9232D">
        <w:rPr>
          <w:rFonts w:ascii="Times New Roman" w:hAnsi="Times New Roman" w:cs="Times New Roman"/>
        </w:rPr>
        <w:t xml:space="preserve"> reversal advantage seen in living organisms.</w:t>
      </w:r>
      <w:r w:rsidR="00D30EDF" w:rsidRPr="00F9232D">
        <w:rPr>
          <w:rFonts w:ascii="Times New Roman" w:hAnsi="Times New Roman" w:cs="Times New Roman"/>
        </w:rPr>
        <w:t xml:space="preserve"> However, it is important to note that without applying these dynamic learning rate</w:t>
      </w:r>
      <w:r w:rsidR="00C2445E" w:rsidRPr="00F9232D">
        <w:rPr>
          <w:rFonts w:ascii="Times New Roman" w:hAnsi="Times New Roman" w:cs="Times New Roman"/>
        </w:rPr>
        <w:t xml:space="preserve"> </w:t>
      </w:r>
      <w:r w:rsidR="00594A42" w:rsidRPr="00F9232D">
        <w:rPr>
          <w:rFonts w:ascii="Times New Roman" w:hAnsi="Times New Roman" w:cs="Times New Roman"/>
        </w:rPr>
        <w:t xml:space="preserve">rules </w:t>
      </w:r>
      <w:r w:rsidR="00C2445E" w:rsidRPr="00F9232D">
        <w:rPr>
          <w:rFonts w:ascii="Times New Roman" w:hAnsi="Times New Roman" w:cs="Times New Roman"/>
        </w:rPr>
        <w:t xml:space="preserve">with </w:t>
      </w:r>
      <w:r w:rsidR="00594A42" w:rsidRPr="00F9232D">
        <w:rPr>
          <w:rFonts w:ascii="Times New Roman" w:hAnsi="Times New Roman" w:cs="Times New Roman"/>
        </w:rPr>
        <w:t>distinct</w:t>
      </w:r>
      <w:r w:rsidR="00C2445E" w:rsidRPr="00F9232D">
        <w:rPr>
          <w:rFonts w:ascii="Times New Roman" w:hAnsi="Times New Roman" w:cs="Times New Roman"/>
        </w:rPr>
        <w:t xml:space="preserve"> </w:t>
      </w:r>
      <w:r w:rsidR="00594A42" w:rsidRPr="00F9232D">
        <w:rPr>
          <w:rFonts w:ascii="Times New Roman" w:hAnsi="Times New Roman" w:cs="Times New Roman"/>
        </w:rPr>
        <w:t>parameters</w:t>
      </w:r>
      <w:r w:rsidR="00521736" w:rsidRPr="00F9232D">
        <w:rPr>
          <w:rFonts w:ascii="Times New Roman" w:hAnsi="Times New Roman" w:cs="Times New Roman"/>
        </w:rPr>
        <w:t xml:space="preserve">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00521736" w:rsidRPr="00F9232D">
        <w:rPr>
          <w:rFonts w:ascii="Times New Roman" w:hAnsi="Times New Roman" w:cs="Times New Roman"/>
        </w:rPr>
        <w:t xml:space="preserve">) </w:t>
      </w:r>
      <w:r w:rsidR="00D30EDF" w:rsidRPr="00F9232D">
        <w:rPr>
          <w:rFonts w:ascii="Times New Roman" w:hAnsi="Times New Roman" w:cs="Times New Roman"/>
        </w:rPr>
        <w:t xml:space="preserve">to the different layers </w:t>
      </w:r>
      <w:r w:rsidR="0038155A" w:rsidRPr="00F9232D">
        <w:rPr>
          <w:rFonts w:ascii="Times New Roman" w:hAnsi="Times New Roman" w:cs="Times New Roman"/>
        </w:rPr>
        <w:t>to</w:t>
      </w:r>
      <w:r w:rsidR="00D30EDF" w:rsidRPr="00F9232D">
        <w:rPr>
          <w:rFonts w:ascii="Times New Roman" w:hAnsi="Times New Roman" w:cs="Times New Roman"/>
        </w:rPr>
        <w:t xml:space="preserve"> our network, reversal learning produces catastrophic interference that prevents it from learning in a more </w:t>
      </w:r>
      <w:r w:rsidR="006C66F8" w:rsidRPr="00F9232D">
        <w:rPr>
          <w:rFonts w:ascii="Times New Roman" w:hAnsi="Times New Roman" w:cs="Times New Roman"/>
        </w:rPr>
        <w:t>cognitively efficient</w:t>
      </w:r>
      <w:r w:rsidR="00D30EDF" w:rsidRPr="00F9232D">
        <w:rPr>
          <w:rFonts w:ascii="Times New Roman" w:hAnsi="Times New Roman" w:cs="Times New Roman"/>
        </w:rPr>
        <w:t xml:space="preserve"> manner.</w:t>
      </w:r>
      <w:r w:rsidR="00353E79" w:rsidRPr="00F9232D">
        <w:rPr>
          <w:rFonts w:ascii="Times New Roman" w:hAnsi="Times New Roman" w:cs="Times New Roman"/>
        </w:rPr>
        <w:t xml:space="preserve"> Our use of different learning rates applied at different layers within the model can be thought of as the system learning to “attend” differentially to processing that occurs at different layers within the network (i.e., to stimulus features at the input layer, and to common codes at the hidden layer) as training progresses. This notion of “attention” goes beyond how the concept is usually applied (namely, to specific stimulus dimensions).</w:t>
      </w:r>
    </w:p>
    <w:p w14:paraId="5CEDD866" w14:textId="028C1EE9" w:rsidR="00B66852" w:rsidRPr="00F9232D" w:rsidRDefault="002A43E5" w:rsidP="00482386">
      <w:pPr>
        <w:ind w:firstLine="720"/>
        <w:rPr>
          <w:rFonts w:ascii="Times New Roman" w:hAnsi="Times New Roman" w:cs="Times New Roman"/>
        </w:rPr>
      </w:pPr>
      <w:r w:rsidRPr="00F9232D">
        <w:rPr>
          <w:rFonts w:ascii="Times New Roman" w:hAnsi="Times New Roman" w:cs="Times New Roman"/>
        </w:rPr>
        <w:t xml:space="preserve">In </w:t>
      </w:r>
      <w:r w:rsidR="00F32C2A" w:rsidRPr="00F9232D">
        <w:rPr>
          <w:rFonts w:ascii="Times New Roman" w:hAnsi="Times New Roman" w:cs="Times New Roman"/>
        </w:rPr>
        <w:t>summary</w:t>
      </w:r>
      <w:r w:rsidRPr="00F9232D">
        <w:rPr>
          <w:rFonts w:ascii="Times New Roman" w:hAnsi="Times New Roman" w:cs="Times New Roman"/>
        </w:rPr>
        <w:t xml:space="preserve">, the research presented here advances our knowledge of category learning and common coding. By integrating </w:t>
      </w:r>
      <w:r w:rsidR="00363B85" w:rsidRPr="00F9232D">
        <w:rPr>
          <w:rFonts w:ascii="Times New Roman" w:hAnsi="Times New Roman" w:cs="Times New Roman"/>
        </w:rPr>
        <w:t>behavioral</w:t>
      </w:r>
      <w:r w:rsidRPr="00F9232D">
        <w:rPr>
          <w:rFonts w:ascii="Times New Roman" w:hAnsi="Times New Roman" w:cs="Times New Roman"/>
        </w:rPr>
        <w:t xml:space="preserve"> experiments with computational </w:t>
      </w:r>
      <w:r w:rsidR="00363B85" w:rsidRPr="00F9232D">
        <w:rPr>
          <w:rFonts w:ascii="Times New Roman" w:hAnsi="Times New Roman" w:cs="Times New Roman"/>
        </w:rPr>
        <w:t>modeling</w:t>
      </w:r>
      <w:r w:rsidRPr="00F9232D">
        <w:rPr>
          <w:rFonts w:ascii="Times New Roman" w:hAnsi="Times New Roman" w:cs="Times New Roman"/>
        </w:rPr>
        <w:t xml:space="preserve">, we provide a </w:t>
      </w:r>
      <w:r w:rsidR="001866FD" w:rsidRPr="00F9232D">
        <w:rPr>
          <w:rFonts w:ascii="Times New Roman" w:hAnsi="Times New Roman" w:cs="Times New Roman"/>
        </w:rPr>
        <w:t xml:space="preserve">more </w:t>
      </w:r>
      <w:r w:rsidRPr="00F9232D">
        <w:rPr>
          <w:rFonts w:ascii="Times New Roman" w:hAnsi="Times New Roman" w:cs="Times New Roman"/>
        </w:rPr>
        <w:t>comprehensive perspective on how associative mechanisms drive cognitive processes</w:t>
      </w:r>
      <w:r w:rsidR="00363B85" w:rsidRPr="00F9232D">
        <w:rPr>
          <w:rFonts w:ascii="Times New Roman" w:hAnsi="Times New Roman" w:cs="Times New Roman"/>
        </w:rPr>
        <w:t xml:space="preserve"> such as formation of categories</w:t>
      </w:r>
      <w:r w:rsidRPr="00F9232D">
        <w:rPr>
          <w:rFonts w:ascii="Times New Roman" w:hAnsi="Times New Roman" w:cs="Times New Roman"/>
        </w:rPr>
        <w:t>.</w:t>
      </w:r>
    </w:p>
    <w:p w14:paraId="5C5C15D6" w14:textId="77777777" w:rsidR="00A20394" w:rsidRPr="00F9232D" w:rsidRDefault="00A20394">
      <w:pPr>
        <w:rPr>
          <w:rFonts w:ascii="Times New Roman" w:hAnsi="Times New Roman" w:cs="Times New Roman"/>
        </w:rPr>
      </w:pPr>
    </w:p>
    <w:p w14:paraId="628F0FF2" w14:textId="77777777" w:rsidR="00A20394" w:rsidRPr="00F9232D" w:rsidRDefault="00A20394">
      <w:pPr>
        <w:rPr>
          <w:rFonts w:ascii="Times New Roman" w:hAnsi="Times New Roman" w:cs="Times New Roman"/>
          <w:b/>
          <w:bCs/>
        </w:rPr>
      </w:pPr>
      <w:r w:rsidRPr="00F9232D">
        <w:rPr>
          <w:rFonts w:ascii="Times New Roman" w:hAnsi="Times New Roman" w:cs="Times New Roman"/>
          <w:b/>
          <w:bCs/>
        </w:rPr>
        <w:br w:type="page"/>
      </w:r>
    </w:p>
    <w:p w14:paraId="76F129F8" w14:textId="06255DE0" w:rsidR="00A20394" w:rsidRPr="00F9232D" w:rsidRDefault="00A20394" w:rsidP="00A20394">
      <w:pPr>
        <w:pStyle w:val="Heading1"/>
        <w:rPr>
          <w:rFonts w:ascii="Times New Roman" w:hAnsi="Times New Roman" w:cs="Times New Roman"/>
        </w:rPr>
      </w:pPr>
      <w:r w:rsidRPr="00F9232D">
        <w:rPr>
          <w:rFonts w:ascii="Times New Roman" w:hAnsi="Times New Roman" w:cs="Times New Roman"/>
        </w:rPr>
        <w:lastRenderedPageBreak/>
        <w:t>Research Transparency Statement</w:t>
      </w:r>
    </w:p>
    <w:p w14:paraId="70EFCD99" w14:textId="77777777" w:rsidR="00A20394" w:rsidRPr="00F9232D" w:rsidRDefault="00A20394" w:rsidP="00A20394">
      <w:pPr>
        <w:rPr>
          <w:rFonts w:ascii="Times New Roman" w:hAnsi="Times New Roman" w:cs="Times New Roman"/>
          <w:b/>
          <w:bCs/>
        </w:rPr>
      </w:pPr>
      <w:r w:rsidRPr="00F9232D">
        <w:rPr>
          <w:rFonts w:ascii="Times New Roman" w:hAnsi="Times New Roman" w:cs="Times New Roman"/>
          <w:b/>
          <w:bCs/>
          <w:i/>
          <w:iCs/>
        </w:rPr>
        <w:t>General Disclosures:</w:t>
      </w:r>
    </w:p>
    <w:p w14:paraId="76A517BA" w14:textId="2DDF1C4D" w:rsidR="00A20394" w:rsidRPr="00F9232D" w:rsidRDefault="00A20394" w:rsidP="00A20394">
      <w:pPr>
        <w:rPr>
          <w:rFonts w:ascii="Times New Roman" w:hAnsi="Times New Roman" w:cs="Times New Roman"/>
        </w:rPr>
      </w:pPr>
      <w:r w:rsidRPr="00F9232D">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sidRPr="00F9232D">
        <w:rPr>
          <w:rFonts w:ascii="Times New Roman" w:hAnsi="Times New Roman" w:cs="Times New Roman"/>
        </w:rPr>
        <w:t>I</w:t>
      </w:r>
      <w:r w:rsidR="00B0325E" w:rsidRPr="00F9232D">
        <w:rPr>
          <w:rFonts w:ascii="Times New Roman" w:hAnsi="Times New Roman" w:cs="Times New Roman"/>
        </w:rPr>
        <w:t>nstitutional Review Board</w:t>
      </w:r>
      <w:r w:rsidRPr="00F9232D">
        <w:rPr>
          <w:rFonts w:ascii="Times New Roman" w:hAnsi="Times New Roman" w:cs="Times New Roman"/>
        </w:rPr>
        <w:t xml:space="preserve"> </w:t>
      </w:r>
      <w:r w:rsidR="00B0325E" w:rsidRPr="00F9232D">
        <w:rPr>
          <w:rFonts w:ascii="Times New Roman" w:hAnsi="Times New Roman" w:cs="Times New Roman"/>
        </w:rPr>
        <w:t>(IRB</w:t>
      </w:r>
      <w:r w:rsidRPr="00F9232D">
        <w:rPr>
          <w:rFonts w:ascii="Times New Roman" w:hAnsi="Times New Roman" w:cs="Times New Roman"/>
        </w:rPr>
        <w:t>)</w:t>
      </w:r>
      <w:r w:rsidR="00B0325E" w:rsidRPr="00F9232D">
        <w:rPr>
          <w:rFonts w:ascii="Times New Roman" w:hAnsi="Times New Roman" w:cs="Times New Roman"/>
        </w:rPr>
        <w:t xml:space="preserve"> at the City University of New York</w:t>
      </w:r>
      <w:r w:rsidR="00AB67BB" w:rsidRPr="00F9232D">
        <w:rPr>
          <w:rFonts w:ascii="Times New Roman" w:hAnsi="Times New Roman" w:cs="Times New Roman"/>
        </w:rPr>
        <w:t>.</w:t>
      </w:r>
    </w:p>
    <w:p w14:paraId="368C256B" w14:textId="727C890F" w:rsidR="00A20394" w:rsidRPr="00F9232D" w:rsidRDefault="00A20394" w:rsidP="00A20394">
      <w:pPr>
        <w:rPr>
          <w:rFonts w:ascii="Times New Roman" w:hAnsi="Times New Roman" w:cs="Times New Roman"/>
          <w:b/>
          <w:bCs/>
        </w:rPr>
      </w:pPr>
      <w:r w:rsidRPr="00F9232D">
        <w:rPr>
          <w:rFonts w:ascii="Times New Roman" w:hAnsi="Times New Roman" w:cs="Times New Roman"/>
          <w:b/>
          <w:bCs/>
          <w:i/>
          <w:iCs/>
        </w:rPr>
        <w:t xml:space="preserve">Experiment </w:t>
      </w:r>
      <w:r w:rsidR="001631C5" w:rsidRPr="00F9232D">
        <w:rPr>
          <w:rFonts w:ascii="Times New Roman" w:hAnsi="Times New Roman" w:cs="Times New Roman"/>
          <w:b/>
          <w:bCs/>
          <w:i/>
          <w:iCs/>
        </w:rPr>
        <w:t xml:space="preserve">1a and 1b </w:t>
      </w:r>
      <w:r w:rsidRPr="00F9232D">
        <w:rPr>
          <w:rFonts w:ascii="Times New Roman" w:hAnsi="Times New Roman" w:cs="Times New Roman"/>
          <w:b/>
          <w:bCs/>
          <w:i/>
          <w:iCs/>
        </w:rPr>
        <w:t>Disclosures:</w:t>
      </w:r>
    </w:p>
    <w:p w14:paraId="24AEBD3D" w14:textId="5FFAD50D" w:rsidR="00A20394" w:rsidRPr="00F9232D" w:rsidRDefault="00A20394" w:rsidP="00A20394">
      <w:pPr>
        <w:rPr>
          <w:rFonts w:ascii="Times New Roman" w:hAnsi="Times New Roman" w:cs="Times New Roman"/>
        </w:rPr>
      </w:pPr>
      <w:r w:rsidRPr="00F9232D">
        <w:rPr>
          <w:rFonts w:ascii="Times New Roman" w:hAnsi="Times New Roman" w:cs="Times New Roman"/>
        </w:rPr>
        <w:t>Preregistration: No preregistration. Materials: </w:t>
      </w:r>
      <w:r w:rsidR="001631C5" w:rsidRPr="00F9232D">
        <w:rPr>
          <w:rFonts w:ascii="Times New Roman" w:hAnsi="Times New Roman" w:cs="Times New Roman"/>
        </w:rPr>
        <w:t>The code task is publicly available.</w:t>
      </w:r>
      <w:r w:rsidRPr="00F9232D">
        <w:rPr>
          <w:rFonts w:ascii="Times New Roman" w:hAnsi="Times New Roman" w:cs="Times New Roman"/>
        </w:rPr>
        <w:t xml:space="preserve"> Data: All primary data are publicly available</w:t>
      </w:r>
      <w:r w:rsidR="001631C5" w:rsidRPr="00F9232D">
        <w:rPr>
          <w:rFonts w:ascii="Times New Roman" w:hAnsi="Times New Roman" w:cs="Times New Roman"/>
        </w:rPr>
        <w:t xml:space="preserve">. </w:t>
      </w:r>
      <w:r w:rsidRPr="00F9232D">
        <w:rPr>
          <w:rFonts w:ascii="Times New Roman" w:hAnsi="Times New Roman" w:cs="Times New Roman"/>
        </w:rPr>
        <w:t>Analysis scripts: All primary scripts are publicly available</w:t>
      </w:r>
      <w:r w:rsidR="001631C5" w:rsidRPr="00F9232D">
        <w:rPr>
          <w:rFonts w:ascii="Times New Roman" w:hAnsi="Times New Roman" w:cs="Times New Roman"/>
        </w:rPr>
        <w:t xml:space="preserve">. See </w:t>
      </w:r>
      <w:hyperlink r:id="rId18" w:history="1">
        <w:r w:rsidR="001631C5" w:rsidRPr="00F9232D">
          <w:rPr>
            <w:rStyle w:val="Hyperlink"/>
            <w:rFonts w:ascii="Times New Roman" w:hAnsi="Times New Roman" w:cs="Times New Roman"/>
          </w:rPr>
          <w:t>https://github.com/santiagocdo/categoricalReversalLerning</w:t>
        </w:r>
      </w:hyperlink>
      <w:r w:rsidRPr="00F9232D">
        <w:rPr>
          <w:rFonts w:ascii="Times New Roman" w:hAnsi="Times New Roman" w:cs="Times New Roman"/>
        </w:rPr>
        <w:t>.</w:t>
      </w:r>
    </w:p>
    <w:p w14:paraId="5E9E9B75" w14:textId="2E7332E0" w:rsidR="00A20394" w:rsidRPr="00F9232D" w:rsidRDefault="00A20394" w:rsidP="00A20394">
      <w:pPr>
        <w:rPr>
          <w:rFonts w:ascii="Times New Roman" w:hAnsi="Times New Roman" w:cs="Times New Roman"/>
          <w:b/>
          <w:bCs/>
          <w:i/>
          <w:iCs/>
        </w:rPr>
      </w:pPr>
      <w:r w:rsidRPr="00F9232D">
        <w:rPr>
          <w:rFonts w:ascii="Times New Roman" w:hAnsi="Times New Roman" w:cs="Times New Roman"/>
          <w:b/>
          <w:bCs/>
          <w:i/>
          <w:iCs/>
        </w:rPr>
        <w:t xml:space="preserve">Experiment </w:t>
      </w:r>
      <w:r w:rsidR="001631C5" w:rsidRPr="00F9232D">
        <w:rPr>
          <w:rFonts w:ascii="Times New Roman" w:hAnsi="Times New Roman" w:cs="Times New Roman"/>
          <w:b/>
          <w:bCs/>
          <w:i/>
          <w:iCs/>
        </w:rPr>
        <w:t>2</w:t>
      </w:r>
      <w:r w:rsidRPr="00F9232D">
        <w:rPr>
          <w:rFonts w:ascii="Times New Roman" w:hAnsi="Times New Roman" w:cs="Times New Roman"/>
          <w:b/>
          <w:bCs/>
          <w:i/>
          <w:iCs/>
        </w:rPr>
        <w:t xml:space="preserve"> Disclosures:</w:t>
      </w:r>
    </w:p>
    <w:p w14:paraId="30787D41" w14:textId="0C379179" w:rsidR="001631C5" w:rsidRPr="00F9232D" w:rsidRDefault="001631C5" w:rsidP="00A20394">
      <w:pPr>
        <w:rPr>
          <w:rFonts w:ascii="Times New Roman" w:hAnsi="Times New Roman" w:cs="Times New Roman"/>
        </w:rPr>
      </w:pPr>
      <w:r w:rsidRPr="00F9232D">
        <w:rPr>
          <w:rFonts w:ascii="Times New Roman" w:hAnsi="Times New Roman" w:cs="Times New Roman"/>
        </w:rPr>
        <w:t xml:space="preserve">Preregistration: No preregistration. Materials: The code task is publicly available. Data: All primary data are publicly available. Analysis scripts: All primary scripts are publicly available. See </w:t>
      </w:r>
      <w:hyperlink r:id="rId19" w:history="1">
        <w:r w:rsidR="00054E89" w:rsidRPr="00F9232D">
          <w:rPr>
            <w:rStyle w:val="Hyperlink"/>
            <w:rFonts w:ascii="Times New Roman" w:hAnsi="Times New Roman" w:cs="Times New Roman"/>
          </w:rPr>
          <w:t>https://github.com/santiagocdo/categorySimilarity</w:t>
        </w:r>
      </w:hyperlink>
      <w:r w:rsidRPr="00F9232D">
        <w:rPr>
          <w:rFonts w:ascii="Times New Roman" w:hAnsi="Times New Roman" w:cs="Times New Roman"/>
        </w:rPr>
        <w:t>.</w:t>
      </w:r>
    </w:p>
    <w:p w14:paraId="58132770" w14:textId="77777777" w:rsidR="00A20394" w:rsidRPr="00F9232D" w:rsidRDefault="00A20394" w:rsidP="00A20394">
      <w:pPr>
        <w:rPr>
          <w:rFonts w:ascii="Times New Roman" w:hAnsi="Times New Roman" w:cs="Times New Roman"/>
          <w:b/>
          <w:bCs/>
        </w:rPr>
      </w:pPr>
      <w:r w:rsidRPr="00F9232D">
        <w:rPr>
          <w:rFonts w:ascii="Times New Roman" w:hAnsi="Times New Roman" w:cs="Times New Roman"/>
          <w:b/>
          <w:bCs/>
        </w:rPr>
        <w:t>CRediT</w:t>
      </w:r>
    </w:p>
    <w:p w14:paraId="7E355420" w14:textId="6002A46F" w:rsidR="00A20394" w:rsidRPr="00F9232D" w:rsidRDefault="00A20394" w:rsidP="00B06C52">
      <w:pPr>
        <w:pStyle w:val="ListParagraph"/>
        <w:numPr>
          <w:ilvl w:val="0"/>
          <w:numId w:val="2"/>
        </w:numPr>
        <w:rPr>
          <w:rFonts w:ascii="Times New Roman" w:hAnsi="Times New Roman" w:cs="Times New Roman"/>
        </w:rPr>
      </w:pPr>
      <w:r w:rsidRPr="00F9232D">
        <w:rPr>
          <w:rFonts w:ascii="Times New Roman" w:hAnsi="Times New Roman" w:cs="Times New Roman"/>
        </w:rPr>
        <w:t>Conceptualization: SC,</w:t>
      </w:r>
      <w:r w:rsidR="00054E89" w:rsidRPr="00F9232D">
        <w:rPr>
          <w:rFonts w:ascii="Times New Roman" w:hAnsi="Times New Roman" w:cs="Times New Roman"/>
        </w:rPr>
        <w:t xml:space="preserve"> ARD</w:t>
      </w:r>
    </w:p>
    <w:p w14:paraId="3F7795B3" w14:textId="5E3D7BB0" w:rsidR="00A20394" w:rsidRPr="00F9232D" w:rsidRDefault="00A20394" w:rsidP="00B85D0F">
      <w:pPr>
        <w:pStyle w:val="ListParagraph"/>
        <w:numPr>
          <w:ilvl w:val="0"/>
          <w:numId w:val="2"/>
        </w:numPr>
        <w:rPr>
          <w:rFonts w:ascii="Times New Roman" w:hAnsi="Times New Roman" w:cs="Times New Roman"/>
        </w:rPr>
      </w:pPr>
      <w:r w:rsidRPr="00F9232D">
        <w:rPr>
          <w:rFonts w:ascii="Times New Roman" w:hAnsi="Times New Roman" w:cs="Times New Roman"/>
        </w:rPr>
        <w:t xml:space="preserve">Methodology: </w:t>
      </w:r>
      <w:bookmarkStart w:id="4" w:name="_Hlk206077807"/>
      <w:r w:rsidR="00FA437F" w:rsidRPr="00F9232D">
        <w:rPr>
          <w:rFonts w:ascii="Times New Roman" w:hAnsi="Times New Roman" w:cs="Times New Roman"/>
        </w:rPr>
        <w:t>SC, ARD</w:t>
      </w:r>
      <w:bookmarkEnd w:id="4"/>
    </w:p>
    <w:p w14:paraId="2EAAB0B0" w14:textId="24F995CE" w:rsidR="00A20394" w:rsidRPr="00F9232D" w:rsidRDefault="00A20394" w:rsidP="00A20394">
      <w:pPr>
        <w:pStyle w:val="ListParagraph"/>
        <w:numPr>
          <w:ilvl w:val="0"/>
          <w:numId w:val="2"/>
        </w:numPr>
        <w:rPr>
          <w:rFonts w:ascii="Times New Roman" w:hAnsi="Times New Roman" w:cs="Times New Roman"/>
        </w:rPr>
      </w:pPr>
      <w:r w:rsidRPr="00F9232D">
        <w:rPr>
          <w:rFonts w:ascii="Times New Roman" w:hAnsi="Times New Roman" w:cs="Times New Roman"/>
        </w:rPr>
        <w:t xml:space="preserve">Software: </w:t>
      </w:r>
      <w:r w:rsidR="00FA437F" w:rsidRPr="00F9232D">
        <w:rPr>
          <w:rFonts w:ascii="Times New Roman" w:hAnsi="Times New Roman" w:cs="Times New Roman"/>
        </w:rPr>
        <w:t>SC, ARD</w:t>
      </w:r>
    </w:p>
    <w:p w14:paraId="07F3EF78" w14:textId="6AC5F0BF" w:rsidR="00A20394" w:rsidRPr="00F9232D" w:rsidRDefault="00A20394" w:rsidP="00E57C39">
      <w:pPr>
        <w:pStyle w:val="ListParagraph"/>
        <w:numPr>
          <w:ilvl w:val="0"/>
          <w:numId w:val="2"/>
        </w:numPr>
        <w:rPr>
          <w:rFonts w:ascii="Times New Roman" w:hAnsi="Times New Roman" w:cs="Times New Roman"/>
        </w:rPr>
      </w:pPr>
      <w:r w:rsidRPr="00F9232D">
        <w:rPr>
          <w:rFonts w:ascii="Times New Roman" w:hAnsi="Times New Roman" w:cs="Times New Roman"/>
        </w:rPr>
        <w:t xml:space="preserve">Validation: </w:t>
      </w:r>
      <w:r w:rsidR="00FA437F" w:rsidRPr="00F9232D">
        <w:rPr>
          <w:rFonts w:ascii="Times New Roman" w:hAnsi="Times New Roman" w:cs="Times New Roman"/>
        </w:rPr>
        <w:t>SC, ARD</w:t>
      </w:r>
    </w:p>
    <w:p w14:paraId="1E65FD11" w14:textId="38A83142" w:rsidR="00A20394" w:rsidRPr="00F9232D" w:rsidRDefault="00A20394" w:rsidP="00A8242E">
      <w:pPr>
        <w:pStyle w:val="ListParagraph"/>
        <w:numPr>
          <w:ilvl w:val="0"/>
          <w:numId w:val="2"/>
        </w:numPr>
        <w:rPr>
          <w:rFonts w:ascii="Times New Roman" w:hAnsi="Times New Roman" w:cs="Times New Roman"/>
        </w:rPr>
      </w:pPr>
      <w:r w:rsidRPr="00F9232D">
        <w:rPr>
          <w:rFonts w:ascii="Times New Roman" w:hAnsi="Times New Roman" w:cs="Times New Roman"/>
        </w:rPr>
        <w:t xml:space="preserve">Formal Analysis: </w:t>
      </w:r>
      <w:r w:rsidR="00FA437F" w:rsidRPr="00F9232D">
        <w:rPr>
          <w:rFonts w:ascii="Times New Roman" w:hAnsi="Times New Roman" w:cs="Times New Roman"/>
        </w:rPr>
        <w:t>SC, ARD</w:t>
      </w:r>
    </w:p>
    <w:p w14:paraId="6CBEE50C" w14:textId="6D96C9A8" w:rsidR="00A20394" w:rsidRPr="00F9232D" w:rsidRDefault="00A20394" w:rsidP="00793463">
      <w:pPr>
        <w:pStyle w:val="ListParagraph"/>
        <w:numPr>
          <w:ilvl w:val="0"/>
          <w:numId w:val="2"/>
        </w:numPr>
        <w:rPr>
          <w:rFonts w:ascii="Times New Roman" w:hAnsi="Times New Roman" w:cs="Times New Roman"/>
        </w:rPr>
      </w:pPr>
      <w:r w:rsidRPr="00F9232D">
        <w:rPr>
          <w:rFonts w:ascii="Times New Roman" w:hAnsi="Times New Roman" w:cs="Times New Roman"/>
        </w:rPr>
        <w:t xml:space="preserve">Investigation: </w:t>
      </w:r>
      <w:r w:rsidR="00FA437F" w:rsidRPr="00F9232D">
        <w:rPr>
          <w:rFonts w:ascii="Times New Roman" w:hAnsi="Times New Roman" w:cs="Times New Roman"/>
        </w:rPr>
        <w:t>SC, ARD</w:t>
      </w:r>
    </w:p>
    <w:p w14:paraId="1A4B32D8" w14:textId="76CB02D9" w:rsidR="00A20394" w:rsidRPr="00F9232D" w:rsidRDefault="00A20394" w:rsidP="00E422A4">
      <w:pPr>
        <w:pStyle w:val="ListParagraph"/>
        <w:numPr>
          <w:ilvl w:val="0"/>
          <w:numId w:val="2"/>
        </w:numPr>
        <w:rPr>
          <w:rFonts w:ascii="Times New Roman" w:hAnsi="Times New Roman" w:cs="Times New Roman"/>
        </w:rPr>
      </w:pPr>
      <w:r w:rsidRPr="00F9232D">
        <w:rPr>
          <w:rFonts w:ascii="Times New Roman" w:hAnsi="Times New Roman" w:cs="Times New Roman"/>
        </w:rPr>
        <w:t xml:space="preserve">Resources: SC, </w:t>
      </w:r>
      <w:r w:rsidR="00FA437F" w:rsidRPr="00F9232D">
        <w:rPr>
          <w:rFonts w:ascii="Times New Roman" w:hAnsi="Times New Roman" w:cs="Times New Roman"/>
        </w:rPr>
        <w:t>ARD</w:t>
      </w:r>
    </w:p>
    <w:p w14:paraId="2AB0BF88" w14:textId="61DB7D6A" w:rsidR="00A20394" w:rsidRPr="00F9232D" w:rsidRDefault="00A20394" w:rsidP="004F4A6D">
      <w:pPr>
        <w:pStyle w:val="ListParagraph"/>
        <w:numPr>
          <w:ilvl w:val="0"/>
          <w:numId w:val="2"/>
        </w:numPr>
        <w:rPr>
          <w:rFonts w:ascii="Times New Roman" w:hAnsi="Times New Roman" w:cs="Times New Roman"/>
        </w:rPr>
      </w:pPr>
      <w:r w:rsidRPr="00F9232D">
        <w:rPr>
          <w:rFonts w:ascii="Times New Roman" w:hAnsi="Times New Roman" w:cs="Times New Roman"/>
        </w:rPr>
        <w:t xml:space="preserve">Data Curation: SC, </w:t>
      </w:r>
      <w:r w:rsidR="00FA437F" w:rsidRPr="00F9232D">
        <w:rPr>
          <w:rFonts w:ascii="Times New Roman" w:hAnsi="Times New Roman" w:cs="Times New Roman"/>
        </w:rPr>
        <w:t>ARD</w:t>
      </w:r>
    </w:p>
    <w:p w14:paraId="7219BA93" w14:textId="5BCE7BFA"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Writing – Original Draft: SC, </w:t>
      </w:r>
      <w:r w:rsidR="00FA437F" w:rsidRPr="00F9232D">
        <w:rPr>
          <w:rFonts w:ascii="Times New Roman" w:hAnsi="Times New Roman" w:cs="Times New Roman"/>
        </w:rPr>
        <w:t>ARD</w:t>
      </w:r>
    </w:p>
    <w:p w14:paraId="07C11F0C" w14:textId="41DE49AD"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Writing – Review &amp; Editing: SC, </w:t>
      </w:r>
      <w:r w:rsidR="00FA437F" w:rsidRPr="00F9232D">
        <w:rPr>
          <w:rFonts w:ascii="Times New Roman" w:hAnsi="Times New Roman" w:cs="Times New Roman"/>
        </w:rPr>
        <w:t>ARD</w:t>
      </w:r>
    </w:p>
    <w:p w14:paraId="4974061E" w14:textId="03014558"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Visualization:</w:t>
      </w:r>
      <w:r w:rsidR="008020BA" w:rsidRPr="00F9232D">
        <w:rPr>
          <w:rFonts w:ascii="Times New Roman" w:hAnsi="Times New Roman" w:cs="Times New Roman"/>
        </w:rPr>
        <w:t xml:space="preserve"> SC, ARD</w:t>
      </w:r>
    </w:p>
    <w:p w14:paraId="43386AAE" w14:textId="0F3C2CB7"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Supervision: </w:t>
      </w:r>
      <w:r w:rsidR="008020BA" w:rsidRPr="00F9232D">
        <w:rPr>
          <w:rFonts w:ascii="Times New Roman" w:hAnsi="Times New Roman" w:cs="Times New Roman"/>
        </w:rPr>
        <w:t>SC, ARD</w:t>
      </w:r>
    </w:p>
    <w:p w14:paraId="5FDE8995" w14:textId="06CBF400"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Project Administration:</w:t>
      </w:r>
      <w:r w:rsidR="008020BA" w:rsidRPr="00F9232D">
        <w:rPr>
          <w:rFonts w:ascii="Times New Roman" w:hAnsi="Times New Roman" w:cs="Times New Roman"/>
        </w:rPr>
        <w:t xml:space="preserve"> SC, ARD</w:t>
      </w:r>
    </w:p>
    <w:p w14:paraId="15370CA1" w14:textId="2A711F1B" w:rsidR="00A20394" w:rsidRPr="00F9232D" w:rsidRDefault="00A20394" w:rsidP="00A20394">
      <w:pPr>
        <w:pStyle w:val="ListParagraph"/>
        <w:numPr>
          <w:ilvl w:val="0"/>
          <w:numId w:val="2"/>
        </w:numPr>
        <w:rPr>
          <w:rFonts w:ascii="Times New Roman" w:hAnsi="Times New Roman" w:cs="Times New Roman"/>
        </w:rPr>
      </w:pPr>
      <w:r w:rsidRPr="00F9232D">
        <w:rPr>
          <w:rFonts w:ascii="Times New Roman" w:hAnsi="Times New Roman" w:cs="Times New Roman"/>
        </w:rPr>
        <w:t xml:space="preserve">Funding Acquisition: </w:t>
      </w:r>
      <w:r w:rsidR="008020BA" w:rsidRPr="00F9232D">
        <w:rPr>
          <w:rFonts w:ascii="Times New Roman" w:hAnsi="Times New Roman" w:cs="Times New Roman"/>
        </w:rPr>
        <w:t>SC, ARD</w:t>
      </w:r>
    </w:p>
    <w:p w14:paraId="7BEC38F4" w14:textId="6D3C6F7A" w:rsidR="00A20394" w:rsidRPr="00F9232D" w:rsidRDefault="00A20394" w:rsidP="00A20394">
      <w:pPr>
        <w:rPr>
          <w:rFonts w:ascii="Times New Roman" w:hAnsi="Times New Roman" w:cs="Times New Roman"/>
          <w:b/>
          <w:bCs/>
        </w:rPr>
      </w:pPr>
      <w:r w:rsidRPr="00F9232D">
        <w:rPr>
          <w:rFonts w:ascii="Times New Roman" w:hAnsi="Times New Roman" w:cs="Times New Roman"/>
          <w:b/>
          <w:bCs/>
        </w:rPr>
        <w:t>Acknowledgements:</w:t>
      </w:r>
    </w:p>
    <w:p w14:paraId="3051D8E2" w14:textId="269BC91C" w:rsidR="00A20394" w:rsidRPr="00F9232D" w:rsidRDefault="00415902" w:rsidP="00A20394">
      <w:pPr>
        <w:rPr>
          <w:rFonts w:ascii="Times New Roman" w:hAnsi="Times New Roman" w:cs="Times New Roman"/>
        </w:rPr>
      </w:pPr>
      <w:r w:rsidRPr="00F9232D">
        <w:rPr>
          <w:rFonts w:ascii="Times New Roman" w:hAnsi="Times New Roman" w:cs="Times New Roman"/>
        </w:rPr>
        <w:t>NA</w:t>
      </w:r>
    </w:p>
    <w:p w14:paraId="7804B5B8" w14:textId="67BC58EA" w:rsidR="00415902" w:rsidRPr="00F9232D" w:rsidRDefault="00415902">
      <w:pPr>
        <w:rPr>
          <w:rFonts w:ascii="Times New Roman" w:hAnsi="Times New Roman" w:cs="Times New Roman"/>
        </w:rPr>
      </w:pPr>
      <w:r w:rsidRPr="00F9232D">
        <w:rPr>
          <w:rFonts w:ascii="Times New Roman" w:hAnsi="Times New Roman" w:cs="Times New Roman"/>
        </w:rPr>
        <w:br w:type="page"/>
      </w:r>
    </w:p>
    <w:p w14:paraId="2A0953A6" w14:textId="777E9ECA" w:rsidR="0011570F" w:rsidRPr="00F9232D" w:rsidRDefault="00187CE9" w:rsidP="00DF7759">
      <w:pPr>
        <w:pStyle w:val="Heading1"/>
        <w:jc w:val="center"/>
        <w:rPr>
          <w:rFonts w:ascii="Times New Roman" w:hAnsi="Times New Roman" w:cs="Times New Roman"/>
          <w:lang w:val="es-MX"/>
        </w:rPr>
      </w:pPr>
      <w:r w:rsidRPr="00F9232D">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EndPr/>
      <w:sdtContent>
        <w:p w14:paraId="4DC61177" w14:textId="77777777" w:rsidR="00DA5833" w:rsidRPr="00F9232D" w:rsidRDefault="00DA5833">
          <w:pPr>
            <w:autoSpaceDE w:val="0"/>
            <w:autoSpaceDN w:val="0"/>
            <w:ind w:hanging="480"/>
            <w:divId w:val="595595361"/>
            <w:rPr>
              <w:rFonts w:ascii="Times New Roman" w:eastAsia="Times New Roman" w:hAnsi="Times New Roman" w:cs="Times New Roman"/>
              <w:sz w:val="24"/>
              <w:szCs w:val="24"/>
              <w14:ligatures w14:val="none"/>
            </w:rPr>
          </w:pPr>
          <w:r w:rsidRPr="00F9232D">
            <w:rPr>
              <w:rFonts w:ascii="Times New Roman" w:eastAsia="Times New Roman" w:hAnsi="Times New Roman" w:cs="Times New Roman"/>
              <w:lang w:val="es-MX"/>
            </w:rPr>
            <w:t xml:space="preserve">Aguayo-Mendoza, M., &amp; Dos Santos, C. V. (2025). </w:t>
          </w:r>
          <w:r w:rsidRPr="00F9232D">
            <w:rPr>
              <w:rFonts w:ascii="Times New Roman" w:eastAsia="Times New Roman" w:hAnsi="Times New Roman" w:cs="Times New Roman"/>
            </w:rPr>
            <w:t xml:space="preserve">DDM-UI: A user interface in R for the discrepancy diffuse model in behavioral research. </w:t>
          </w:r>
          <w:r w:rsidRPr="00F9232D">
            <w:rPr>
              <w:rFonts w:ascii="Times New Roman" w:eastAsia="Times New Roman" w:hAnsi="Times New Roman" w:cs="Times New Roman"/>
              <w:i/>
              <w:iCs/>
            </w:rPr>
            <w:t>Behavior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57</w:t>
          </w:r>
          <w:r w:rsidRPr="00F9232D">
            <w:rPr>
              <w:rFonts w:ascii="Times New Roman" w:eastAsia="Times New Roman" w:hAnsi="Times New Roman" w:cs="Times New Roman"/>
            </w:rPr>
            <w:t>(5), 1–16. https://doi.org/10.3758/S13428-025-02648-9/FIGURES/8</w:t>
          </w:r>
        </w:p>
        <w:p w14:paraId="4298D028" w14:textId="77777777" w:rsidR="00DA5833" w:rsidRPr="00F9232D" w:rsidRDefault="00DA5833">
          <w:pPr>
            <w:autoSpaceDE w:val="0"/>
            <w:autoSpaceDN w:val="0"/>
            <w:ind w:hanging="480"/>
            <w:divId w:val="1812822818"/>
            <w:rPr>
              <w:rFonts w:ascii="Times New Roman" w:eastAsia="Times New Roman" w:hAnsi="Times New Roman" w:cs="Times New Roman"/>
            </w:rPr>
          </w:pPr>
          <w:r w:rsidRPr="00F9232D">
            <w:rPr>
              <w:rFonts w:ascii="Times New Roman" w:eastAsia="Times New Roman" w:hAnsi="Times New Roman" w:cs="Times New Roman"/>
            </w:rPr>
            <w:t xml:space="preserve">Ashby, F. G., &amp; Gott, R. E. (1988). Decision rules in the perception and categorization of multidimensional stimuli. </w:t>
          </w:r>
          <w:r w:rsidRPr="00F9232D">
            <w:rPr>
              <w:rFonts w:ascii="Times New Roman" w:eastAsia="Times New Roman" w:hAnsi="Times New Roman" w:cs="Times New Roman"/>
              <w:i/>
              <w:iCs/>
            </w:rPr>
            <w:t>Journal of Experimental Psychology. Learning, Memory, and 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14</w:t>
          </w:r>
          <w:r w:rsidRPr="00F9232D">
            <w:rPr>
              <w:rFonts w:ascii="Times New Roman" w:eastAsia="Times New Roman" w:hAnsi="Times New Roman" w:cs="Times New Roman"/>
            </w:rPr>
            <w:t>(1), 33–53. https://doi.org/10.1037//0278-7393.14.1.33</w:t>
          </w:r>
        </w:p>
        <w:p w14:paraId="7B7664C5" w14:textId="77777777" w:rsidR="00DA5833" w:rsidRPr="00F9232D" w:rsidRDefault="00DA5833">
          <w:pPr>
            <w:autoSpaceDE w:val="0"/>
            <w:autoSpaceDN w:val="0"/>
            <w:ind w:hanging="480"/>
            <w:divId w:val="527448234"/>
            <w:rPr>
              <w:rFonts w:ascii="Times New Roman" w:eastAsia="Times New Roman" w:hAnsi="Times New Roman" w:cs="Times New Roman"/>
            </w:rPr>
          </w:pPr>
          <w:r w:rsidRPr="00F9232D">
            <w:rPr>
              <w:rFonts w:ascii="Times New Roman" w:eastAsia="Times New Roman" w:hAnsi="Times New Roman" w:cs="Times New Roman"/>
            </w:rPr>
            <w:t xml:space="preserve">Bonardi, C., Graham, S., Hall, G., &amp; Mitchell, C. (2005). Acquired distinctiveness and equivalence in human discrimination learning: Evidence for an attentional process. </w:t>
          </w:r>
          <w:r w:rsidRPr="00F9232D">
            <w:rPr>
              <w:rFonts w:ascii="Times New Roman" w:eastAsia="Times New Roman" w:hAnsi="Times New Roman" w:cs="Times New Roman"/>
              <w:i/>
              <w:iCs/>
            </w:rPr>
            <w:t>Psychonomic Bulletin and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12</w:t>
          </w:r>
          <w:r w:rsidRPr="00F9232D">
            <w:rPr>
              <w:rFonts w:ascii="Times New Roman" w:eastAsia="Times New Roman" w:hAnsi="Times New Roman" w:cs="Times New Roman"/>
            </w:rPr>
            <w:t>(1), 88–92. https://doi.org/10.3758/BF03196351/METRICS</w:t>
          </w:r>
        </w:p>
        <w:p w14:paraId="0804DC65" w14:textId="77777777" w:rsidR="00DA5833" w:rsidRPr="00F9232D" w:rsidRDefault="00DA5833">
          <w:pPr>
            <w:autoSpaceDE w:val="0"/>
            <w:autoSpaceDN w:val="0"/>
            <w:ind w:hanging="480"/>
            <w:divId w:val="1288781834"/>
            <w:rPr>
              <w:rFonts w:ascii="Times New Roman" w:eastAsia="Times New Roman" w:hAnsi="Times New Roman" w:cs="Times New Roman"/>
            </w:rPr>
          </w:pPr>
          <w:r w:rsidRPr="00F9232D">
            <w:rPr>
              <w:rFonts w:ascii="Times New Roman" w:eastAsia="Times New Roman" w:hAnsi="Times New Roman" w:cs="Times New Roman"/>
            </w:rPr>
            <w:t xml:space="preserve">Bonardi, C., &amp; Hall, G. (1994). Occasion-setting Training Renders Stimuli More Similar: Acquired Equivalence between the Targets of Feature-positive Discriminations. </w:t>
          </w:r>
          <w:r w:rsidRPr="00F9232D">
            <w:rPr>
              <w:rFonts w:ascii="Times New Roman" w:eastAsia="Times New Roman" w:hAnsi="Times New Roman" w:cs="Times New Roman"/>
              <w:i/>
              <w:iCs/>
            </w:rPr>
            <w:t>The Quarterly Journal of Experimental Psychology Section B</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47</w:t>
          </w:r>
          <w:r w:rsidRPr="00F9232D">
            <w:rPr>
              <w:rFonts w:ascii="Times New Roman" w:eastAsia="Times New Roman" w:hAnsi="Times New Roman" w:cs="Times New Roman"/>
            </w:rPr>
            <w:t>(1), 63–81. https://doi.org/10.1080/14640749408401348;PAGE:STRING:ARTICLE/CHAPTER</w:t>
          </w:r>
        </w:p>
        <w:p w14:paraId="3D87C7DD" w14:textId="77777777" w:rsidR="00DA5833" w:rsidRPr="00F9232D" w:rsidRDefault="00DA5833">
          <w:pPr>
            <w:autoSpaceDE w:val="0"/>
            <w:autoSpaceDN w:val="0"/>
            <w:ind w:hanging="480"/>
            <w:divId w:val="1334140390"/>
            <w:rPr>
              <w:rFonts w:ascii="Times New Roman" w:eastAsia="Times New Roman" w:hAnsi="Times New Roman" w:cs="Times New Roman"/>
            </w:rPr>
          </w:pPr>
          <w:r w:rsidRPr="00F9232D">
            <w:rPr>
              <w:rFonts w:ascii="Times New Roman" w:eastAsia="Times New Roman" w:hAnsi="Times New Roman" w:cs="Times New Roman"/>
            </w:rPr>
            <w:t xml:space="preserve">Bonardi, C., Rey, V., Richmond, M., &amp; Hall, G. (1993). Acquired equivalence of cues in pigeon autoshaping: Effects of training with common consequences and with common antecedents. </w:t>
          </w:r>
          <w:r w:rsidRPr="00F9232D">
            <w:rPr>
              <w:rFonts w:ascii="Times New Roman" w:eastAsia="Times New Roman" w:hAnsi="Times New Roman" w:cs="Times New Roman"/>
              <w:i/>
              <w:iCs/>
            </w:rPr>
            <w:t>Animal Learning &amp; Behavior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21</w:t>
          </w:r>
          <w:r w:rsidRPr="00F9232D">
            <w:rPr>
              <w:rFonts w:ascii="Times New Roman" w:eastAsia="Times New Roman" w:hAnsi="Times New Roman" w:cs="Times New Roman"/>
            </w:rPr>
            <w:t>(4), 369–376. https://doi.org/10.3758/BF03198003/METRICS</w:t>
          </w:r>
        </w:p>
        <w:p w14:paraId="1D0B3377" w14:textId="77777777" w:rsidR="00DA5833" w:rsidRPr="00F9232D" w:rsidRDefault="00DA5833">
          <w:pPr>
            <w:autoSpaceDE w:val="0"/>
            <w:autoSpaceDN w:val="0"/>
            <w:ind w:hanging="480"/>
            <w:divId w:val="1470784527"/>
            <w:rPr>
              <w:rFonts w:ascii="Times New Roman" w:eastAsia="Times New Roman" w:hAnsi="Times New Roman" w:cs="Times New Roman"/>
            </w:rPr>
          </w:pPr>
          <w:r w:rsidRPr="00F9232D">
            <w:rPr>
              <w:rFonts w:ascii="Times New Roman" w:eastAsia="Times New Roman" w:hAnsi="Times New Roman" w:cs="Times New Roman"/>
            </w:rPr>
            <w:t xml:space="preserve">Bracci, S., &amp; De Beeck, H. P. O. (2023). Understanding Human Object Vision: A Picture Is Worth a Thousand Representations. </w:t>
          </w:r>
          <w:r w:rsidRPr="00F9232D">
            <w:rPr>
              <w:rFonts w:ascii="Times New Roman" w:eastAsia="Times New Roman" w:hAnsi="Times New Roman" w:cs="Times New Roman"/>
              <w:i/>
              <w:iCs/>
            </w:rPr>
            <w:t>Annual Review of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74</w:t>
          </w:r>
          <w:r w:rsidRPr="00F9232D">
            <w:rPr>
              <w:rFonts w:ascii="Times New Roman" w:eastAsia="Times New Roman" w:hAnsi="Times New Roman" w:cs="Times New Roman"/>
            </w:rPr>
            <w:t>(Volume 74, 2023), 113–135. https://doi.org/10.1146/ANNUREV-PSYCH-032720-041031/CITE/REFWORKS</w:t>
          </w:r>
        </w:p>
        <w:p w14:paraId="51C22F53" w14:textId="77777777" w:rsidR="00DA5833" w:rsidRPr="00F9232D" w:rsidRDefault="00DA5833">
          <w:pPr>
            <w:autoSpaceDE w:val="0"/>
            <w:autoSpaceDN w:val="0"/>
            <w:ind w:hanging="480"/>
            <w:divId w:val="565262305"/>
            <w:rPr>
              <w:rFonts w:ascii="Times New Roman" w:eastAsia="Times New Roman" w:hAnsi="Times New Roman" w:cs="Times New Roman"/>
            </w:rPr>
          </w:pPr>
          <w:r w:rsidRPr="00F9232D">
            <w:rPr>
              <w:rFonts w:ascii="Times New Roman" w:eastAsia="Times New Roman" w:hAnsi="Times New Roman" w:cs="Times New Roman"/>
            </w:rPr>
            <w:t xml:space="preserve">Castiello, S., Zhang, W., &amp; Delamater, A. R. (2021). The retrosplenial cortex as a possible “sensory integration” area: A neural network modeling approach of the differential outcomes effect in negative patterning. </w:t>
          </w:r>
          <w:r w:rsidRPr="00F9232D">
            <w:rPr>
              <w:rFonts w:ascii="Times New Roman" w:eastAsia="Times New Roman" w:hAnsi="Times New Roman" w:cs="Times New Roman"/>
              <w:i/>
              <w:iCs/>
            </w:rPr>
            <w:t>Neurobiology of Learning and Memory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185</w:t>
          </w:r>
          <w:r w:rsidRPr="00F9232D">
            <w:rPr>
              <w:rFonts w:ascii="Times New Roman" w:eastAsia="Times New Roman" w:hAnsi="Times New Roman" w:cs="Times New Roman"/>
            </w:rPr>
            <w:t>, 107527. https://doi.org/10.1016/J.NLM.2021.107527</w:t>
          </w:r>
        </w:p>
        <w:p w14:paraId="219E6DDA" w14:textId="77777777" w:rsidR="00DA5833" w:rsidRPr="00F9232D" w:rsidRDefault="00DA5833">
          <w:pPr>
            <w:autoSpaceDE w:val="0"/>
            <w:autoSpaceDN w:val="0"/>
            <w:ind w:hanging="480"/>
            <w:divId w:val="1114404144"/>
            <w:rPr>
              <w:rFonts w:ascii="Times New Roman" w:eastAsia="Times New Roman" w:hAnsi="Times New Roman" w:cs="Times New Roman"/>
            </w:rPr>
          </w:pPr>
          <w:r w:rsidRPr="00F9232D">
            <w:rPr>
              <w:rFonts w:ascii="Times New Roman" w:eastAsia="Times New Roman" w:hAnsi="Times New Roman" w:cs="Times New Roman"/>
            </w:rPr>
            <w:t xml:space="preserve">Cousineau, D., &amp; O’Brien, F. (2014). Error bars in within-subject designs: a comment on Baguley (2012). </w:t>
          </w:r>
          <w:r w:rsidRPr="00F9232D">
            <w:rPr>
              <w:rFonts w:ascii="Times New Roman" w:eastAsia="Times New Roman" w:hAnsi="Times New Roman" w:cs="Times New Roman"/>
              <w:i/>
              <w:iCs/>
            </w:rPr>
            <w:t>Behavior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46</w:t>
          </w:r>
          <w:r w:rsidRPr="00F9232D">
            <w:rPr>
              <w:rFonts w:ascii="Times New Roman" w:eastAsia="Times New Roman" w:hAnsi="Times New Roman" w:cs="Times New Roman"/>
            </w:rPr>
            <w:t>(4), 1149–1151. https://doi.org/10.3758/S13428-013-0441-Z/METRICS</w:t>
          </w:r>
        </w:p>
        <w:p w14:paraId="55E910D9" w14:textId="77777777" w:rsidR="00DA5833" w:rsidRPr="00F9232D" w:rsidRDefault="00DA5833">
          <w:pPr>
            <w:autoSpaceDE w:val="0"/>
            <w:autoSpaceDN w:val="0"/>
            <w:ind w:hanging="480"/>
            <w:divId w:val="1679457018"/>
            <w:rPr>
              <w:rFonts w:ascii="Times New Roman" w:eastAsia="Times New Roman" w:hAnsi="Times New Roman" w:cs="Times New Roman"/>
            </w:rPr>
          </w:pPr>
          <w:r w:rsidRPr="00F9232D">
            <w:rPr>
              <w:rFonts w:ascii="Times New Roman" w:eastAsia="Times New Roman" w:hAnsi="Times New Roman" w:cs="Times New Roman"/>
            </w:rPr>
            <w:t xml:space="preserve">Delamater, A. R. (1998). Associative mediational processes in the acquired equivalence and distinctiveness of cues.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24</w:t>
          </w:r>
          <w:r w:rsidRPr="00F9232D">
            <w:rPr>
              <w:rFonts w:ascii="Times New Roman" w:eastAsia="Times New Roman" w:hAnsi="Times New Roman" w:cs="Times New Roman"/>
            </w:rPr>
            <w:t>(4), 467–482. https://doi.org/10.1037/0097-7403.24.4.467</w:t>
          </w:r>
        </w:p>
        <w:p w14:paraId="693827B3" w14:textId="77777777" w:rsidR="00DA5833" w:rsidRPr="00F9232D" w:rsidRDefault="00DA5833">
          <w:pPr>
            <w:autoSpaceDE w:val="0"/>
            <w:autoSpaceDN w:val="0"/>
            <w:ind w:hanging="480"/>
            <w:divId w:val="1084718486"/>
            <w:rPr>
              <w:rFonts w:ascii="Times New Roman" w:eastAsia="Times New Roman" w:hAnsi="Times New Roman" w:cs="Times New Roman"/>
            </w:rPr>
          </w:pPr>
          <w:r w:rsidRPr="00F9232D">
            <w:rPr>
              <w:rFonts w:ascii="Times New Roman" w:eastAsia="Times New Roman" w:hAnsi="Times New Roman" w:cs="Times New Roman"/>
            </w:rPr>
            <w:t xml:space="preserve">Delamater, A. R. (2012). On the nature of CS and US representations in Pavlovian learning. </w:t>
          </w:r>
          <w:r w:rsidRPr="00F9232D">
            <w:rPr>
              <w:rFonts w:ascii="Times New Roman" w:eastAsia="Times New Roman" w:hAnsi="Times New Roman" w:cs="Times New Roman"/>
              <w:i/>
              <w:iCs/>
            </w:rPr>
            <w:t>Learning &amp; Behavior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40</w:t>
          </w:r>
          <w:r w:rsidRPr="00F9232D">
            <w:rPr>
              <w:rFonts w:ascii="Times New Roman" w:eastAsia="Times New Roman" w:hAnsi="Times New Roman" w:cs="Times New Roman"/>
            </w:rPr>
            <w:t>(1), 1–23. https://doi.org/10.3758/s13420-011-0036-4</w:t>
          </w:r>
        </w:p>
        <w:p w14:paraId="2A57FA2F" w14:textId="77777777" w:rsidR="00DA5833" w:rsidRPr="00F9232D" w:rsidRDefault="00DA5833">
          <w:pPr>
            <w:autoSpaceDE w:val="0"/>
            <w:autoSpaceDN w:val="0"/>
            <w:ind w:hanging="480"/>
            <w:divId w:val="970592522"/>
            <w:rPr>
              <w:rFonts w:ascii="Times New Roman" w:eastAsia="Times New Roman" w:hAnsi="Times New Roman" w:cs="Times New Roman"/>
            </w:rPr>
          </w:pPr>
          <w:r w:rsidRPr="00F9232D">
            <w:rPr>
              <w:rFonts w:ascii="Times New Roman" w:eastAsia="Times New Roman" w:hAnsi="Times New Roman" w:cs="Times New Roman"/>
            </w:rPr>
            <w:t xml:space="preserve">Delamater, A. R., &amp; Joseph, P. (2000). Common coding in symbolic matching tasks with humans: Training with a common consequence or antecedent. </w:t>
          </w:r>
          <w:r w:rsidRPr="00F9232D">
            <w:rPr>
              <w:rFonts w:ascii="Times New Roman" w:eastAsia="Times New Roman" w:hAnsi="Times New Roman" w:cs="Times New Roman"/>
              <w:i/>
              <w:iCs/>
            </w:rPr>
            <w:t>Quarterly Journal of Experimental Psychology Section B: Comparative and Physiological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53</w:t>
          </w:r>
          <w:r w:rsidRPr="00F9232D">
            <w:rPr>
              <w:rFonts w:ascii="Times New Roman" w:eastAsia="Times New Roman" w:hAnsi="Times New Roman" w:cs="Times New Roman"/>
            </w:rPr>
            <w:t>(3), 255–273. https://doi.org/10.1080/027249900411182,</w:t>
          </w:r>
        </w:p>
        <w:p w14:paraId="0C25B618" w14:textId="77777777" w:rsidR="00DA5833" w:rsidRPr="00F9232D" w:rsidRDefault="00DA5833">
          <w:pPr>
            <w:autoSpaceDE w:val="0"/>
            <w:autoSpaceDN w:val="0"/>
            <w:ind w:hanging="480"/>
            <w:divId w:val="228225785"/>
            <w:rPr>
              <w:rFonts w:ascii="Times New Roman" w:eastAsia="Times New Roman" w:hAnsi="Times New Roman" w:cs="Times New Roman"/>
            </w:rPr>
          </w:pPr>
          <w:r w:rsidRPr="00F9232D">
            <w:rPr>
              <w:rFonts w:ascii="Times New Roman" w:eastAsia="Times New Roman" w:hAnsi="Times New Roman" w:cs="Times New Roman"/>
              <w:lang w:val="es-MX"/>
            </w:rPr>
            <w:t xml:space="preserve">Donahoe, J. W., Burgos, J. E., &amp; Palmer, D. C. (1993). </w:t>
          </w:r>
          <w:r w:rsidRPr="00F9232D">
            <w:rPr>
              <w:rFonts w:ascii="Times New Roman" w:eastAsia="Times New Roman" w:hAnsi="Times New Roman" w:cs="Times New Roman"/>
            </w:rPr>
            <w:t xml:space="preserve">A Selectionist Approach </w:t>
          </w:r>
          <w:proofErr w:type="gramStart"/>
          <w:r w:rsidRPr="00F9232D">
            <w:rPr>
              <w:rFonts w:ascii="Times New Roman" w:eastAsia="Times New Roman" w:hAnsi="Times New Roman" w:cs="Times New Roman"/>
            </w:rPr>
            <w:t>To</w:t>
          </w:r>
          <w:proofErr w:type="gramEnd"/>
          <w:r w:rsidRPr="00F9232D">
            <w:rPr>
              <w:rFonts w:ascii="Times New Roman" w:eastAsia="Times New Roman" w:hAnsi="Times New Roman" w:cs="Times New Roman"/>
            </w:rPr>
            <w:t xml:space="preserve"> Reinforcement. </w:t>
          </w:r>
          <w:r w:rsidRPr="00F9232D">
            <w:rPr>
              <w:rFonts w:ascii="Times New Roman" w:eastAsia="Times New Roman" w:hAnsi="Times New Roman" w:cs="Times New Roman"/>
              <w:i/>
              <w:iCs/>
            </w:rPr>
            <w:t>Journal of the Experimental Analysis of Behavior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60</w:t>
          </w:r>
          <w:r w:rsidRPr="00F9232D">
            <w:rPr>
              <w:rFonts w:ascii="Times New Roman" w:eastAsia="Times New Roman" w:hAnsi="Times New Roman" w:cs="Times New Roman"/>
            </w:rPr>
            <w:t>(1), 17–40. https://doi.org/10.1901/JEAB.1993.60-17</w:t>
          </w:r>
        </w:p>
        <w:p w14:paraId="1DC7621B" w14:textId="77777777" w:rsidR="00DA5833" w:rsidRPr="00F9232D" w:rsidRDefault="00DA5833">
          <w:pPr>
            <w:autoSpaceDE w:val="0"/>
            <w:autoSpaceDN w:val="0"/>
            <w:ind w:hanging="480"/>
            <w:divId w:val="718356418"/>
            <w:rPr>
              <w:rFonts w:ascii="Times New Roman" w:eastAsia="Times New Roman" w:hAnsi="Times New Roman" w:cs="Times New Roman"/>
            </w:rPr>
          </w:pPr>
          <w:r w:rsidRPr="00F9232D">
            <w:rPr>
              <w:rFonts w:ascii="Times New Roman" w:eastAsia="Times New Roman" w:hAnsi="Times New Roman" w:cs="Times New Roman"/>
            </w:rPr>
            <w:t xml:space="preserve">Esber, G. R., &amp; Haselgrove, M. (2011). Reconciling the influence of predictiveness and uncertainty on stimulus salience: a model of attention in associative learning. </w:t>
          </w:r>
          <w:r w:rsidRPr="00F9232D">
            <w:rPr>
              <w:rFonts w:ascii="Times New Roman" w:eastAsia="Times New Roman" w:hAnsi="Times New Roman" w:cs="Times New Roman"/>
              <w:i/>
              <w:iCs/>
            </w:rPr>
            <w:t>Proceedings of the Royal Society B: Biological Sciences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278</w:t>
          </w:r>
          <w:r w:rsidRPr="00F9232D">
            <w:rPr>
              <w:rFonts w:ascii="Times New Roman" w:eastAsia="Times New Roman" w:hAnsi="Times New Roman" w:cs="Times New Roman"/>
            </w:rPr>
            <w:t>(1718), 2553–2561. https://doi.org/10.1098/RSPB.2011.0836</w:t>
          </w:r>
        </w:p>
        <w:p w14:paraId="050B5FCF" w14:textId="77777777" w:rsidR="00DA5833" w:rsidRPr="00F9232D" w:rsidRDefault="00DA5833">
          <w:pPr>
            <w:autoSpaceDE w:val="0"/>
            <w:autoSpaceDN w:val="0"/>
            <w:ind w:hanging="480"/>
            <w:divId w:val="919022244"/>
            <w:rPr>
              <w:rFonts w:ascii="Times New Roman" w:eastAsia="Times New Roman" w:hAnsi="Times New Roman" w:cs="Times New Roman"/>
            </w:rPr>
          </w:pPr>
          <w:r w:rsidRPr="00F9232D">
            <w:rPr>
              <w:rFonts w:ascii="Times New Roman" w:eastAsia="Times New Roman" w:hAnsi="Times New Roman" w:cs="Times New Roman"/>
            </w:rPr>
            <w:lastRenderedPageBreak/>
            <w:t xml:space="preserve">Goldstone, R. L. (1994). Influences of categorization on perceptual discrimination. </w:t>
          </w:r>
          <w:r w:rsidRPr="00F9232D">
            <w:rPr>
              <w:rFonts w:ascii="Times New Roman" w:eastAsia="Times New Roman" w:hAnsi="Times New Roman" w:cs="Times New Roman"/>
              <w:i/>
              <w:iCs/>
            </w:rPr>
            <w:t>Journal of Experimental Psychology: General</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123</w:t>
          </w:r>
          <w:r w:rsidRPr="00F9232D">
            <w:rPr>
              <w:rFonts w:ascii="Times New Roman" w:eastAsia="Times New Roman" w:hAnsi="Times New Roman" w:cs="Times New Roman"/>
            </w:rPr>
            <w:t>(2), 178–200. https://doi.org/10.1037//0096-3445.123.2.178,</w:t>
          </w:r>
        </w:p>
        <w:p w14:paraId="20672BF1" w14:textId="77777777" w:rsidR="00DA5833" w:rsidRPr="00F9232D" w:rsidRDefault="00DA5833">
          <w:pPr>
            <w:autoSpaceDE w:val="0"/>
            <w:autoSpaceDN w:val="0"/>
            <w:ind w:hanging="480"/>
            <w:divId w:val="1519544433"/>
            <w:rPr>
              <w:rFonts w:ascii="Times New Roman" w:eastAsia="Times New Roman" w:hAnsi="Times New Roman" w:cs="Times New Roman"/>
            </w:rPr>
          </w:pPr>
          <w:r w:rsidRPr="00F9232D">
            <w:rPr>
              <w:rFonts w:ascii="Times New Roman" w:eastAsia="Times New Roman" w:hAnsi="Times New Roman" w:cs="Times New Roman"/>
            </w:rPr>
            <w:t xml:space="preserve">Hall, G., Ray, E., &amp; Bonardi, C. (1993). Acquired equivalence between cues trained with a common antecedent.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19</w:t>
          </w:r>
          <w:r w:rsidRPr="00F9232D">
            <w:rPr>
              <w:rFonts w:ascii="Times New Roman" w:eastAsia="Times New Roman" w:hAnsi="Times New Roman" w:cs="Times New Roman"/>
            </w:rPr>
            <w:t>(4), 391–399. https://doi.org/10.1037//0097-7403.19.4.391</w:t>
          </w:r>
        </w:p>
        <w:p w14:paraId="310D88AE" w14:textId="77777777" w:rsidR="00DA5833" w:rsidRPr="00F9232D" w:rsidRDefault="00DA5833">
          <w:pPr>
            <w:autoSpaceDE w:val="0"/>
            <w:autoSpaceDN w:val="0"/>
            <w:ind w:hanging="480"/>
            <w:divId w:val="601844837"/>
            <w:rPr>
              <w:rFonts w:ascii="Times New Roman" w:eastAsia="Times New Roman" w:hAnsi="Times New Roman" w:cs="Times New Roman"/>
            </w:rPr>
          </w:pPr>
          <w:r w:rsidRPr="00F9232D">
            <w:rPr>
              <w:rFonts w:ascii="Times New Roman" w:eastAsia="Times New Roman" w:hAnsi="Times New Roman" w:cs="Times New Roman"/>
            </w:rPr>
            <w:t xml:space="preserve">Haselgrove, M., Esber, G. R., Pearce, J. M., &amp; Jones, P. M. (2010). Two Kinds of Attention in Pavlovian Conditioning: Evidence for a Hybrid Model of Learning.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36</w:t>
          </w:r>
          <w:r w:rsidRPr="00F9232D">
            <w:rPr>
              <w:rFonts w:ascii="Times New Roman" w:eastAsia="Times New Roman" w:hAnsi="Times New Roman" w:cs="Times New Roman"/>
            </w:rPr>
            <w:t>(4), 456–470. https://doi.org/10.1037/A0018528</w:t>
          </w:r>
        </w:p>
        <w:p w14:paraId="6F4143AA" w14:textId="77777777" w:rsidR="00DA5833" w:rsidRPr="00F9232D" w:rsidRDefault="00DA5833">
          <w:pPr>
            <w:autoSpaceDE w:val="0"/>
            <w:autoSpaceDN w:val="0"/>
            <w:ind w:hanging="480"/>
            <w:divId w:val="695279523"/>
            <w:rPr>
              <w:rFonts w:ascii="Times New Roman" w:eastAsia="Times New Roman" w:hAnsi="Times New Roman" w:cs="Times New Roman"/>
            </w:rPr>
          </w:pPr>
          <w:r w:rsidRPr="00F9232D">
            <w:rPr>
              <w:rFonts w:ascii="Times New Roman" w:eastAsia="Times New Roman" w:hAnsi="Times New Roman" w:cs="Times New Roman"/>
            </w:rPr>
            <w:t xml:space="preserve">Honey, R. C., &amp; Hall, G. (1989). Acquired Equivalence and Distinctiveness of Cues.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15</w:t>
          </w:r>
          <w:r w:rsidRPr="00F9232D">
            <w:rPr>
              <w:rFonts w:ascii="Times New Roman" w:eastAsia="Times New Roman" w:hAnsi="Times New Roman" w:cs="Times New Roman"/>
            </w:rPr>
            <w:t>(4), 338–346. https://doi.org/10.1037/0097-7403.15.4.338</w:t>
          </w:r>
        </w:p>
        <w:p w14:paraId="35CDC366" w14:textId="77777777" w:rsidR="00DA5833" w:rsidRPr="00F9232D" w:rsidRDefault="00DA5833">
          <w:pPr>
            <w:autoSpaceDE w:val="0"/>
            <w:autoSpaceDN w:val="0"/>
            <w:ind w:hanging="480"/>
            <w:divId w:val="402920232"/>
            <w:rPr>
              <w:rFonts w:ascii="Times New Roman" w:eastAsia="Times New Roman" w:hAnsi="Times New Roman" w:cs="Times New Roman"/>
            </w:rPr>
          </w:pPr>
          <w:r w:rsidRPr="00F9232D">
            <w:rPr>
              <w:rFonts w:ascii="Times New Roman" w:eastAsia="Times New Roman" w:hAnsi="Times New Roman" w:cs="Times New Roman"/>
            </w:rPr>
            <w:t xml:space="preserve">Johns, K. W., &amp; Williams, D. A. (1998). Acquired equivalence learning with antecedent and consequent unconditioned stimuli.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24</w:t>
          </w:r>
          <w:r w:rsidRPr="00F9232D">
            <w:rPr>
              <w:rFonts w:ascii="Times New Roman" w:eastAsia="Times New Roman" w:hAnsi="Times New Roman" w:cs="Times New Roman"/>
            </w:rPr>
            <w:t>(1), 3–14. https://doi.org/10.1037/0097-7403.24.1.292</w:t>
          </w:r>
        </w:p>
        <w:p w14:paraId="31CDF699" w14:textId="77777777" w:rsidR="00DA5833" w:rsidRPr="00F9232D" w:rsidRDefault="00DA5833">
          <w:pPr>
            <w:autoSpaceDE w:val="0"/>
            <w:autoSpaceDN w:val="0"/>
            <w:ind w:hanging="480"/>
            <w:divId w:val="1884708988"/>
            <w:rPr>
              <w:rFonts w:ascii="Times New Roman" w:eastAsia="Times New Roman" w:hAnsi="Times New Roman" w:cs="Times New Roman"/>
            </w:rPr>
          </w:pPr>
          <w:r w:rsidRPr="00F9232D">
            <w:rPr>
              <w:rFonts w:ascii="Times New Roman" w:eastAsia="Times New Roman" w:hAnsi="Times New Roman" w:cs="Times New Roman"/>
            </w:rPr>
            <w:t xml:space="preserve">Kaiser, D. H., Sherburne, L. M., Steirn, J. N., &amp; Zentall, T. R. (1997). Perceptual learning in pigeons: Decreased ability to discriminate samples mapped onto the same comparison in many-to-one matching. </w:t>
          </w:r>
          <w:r w:rsidRPr="00F9232D">
            <w:rPr>
              <w:rFonts w:ascii="Times New Roman" w:eastAsia="Times New Roman" w:hAnsi="Times New Roman" w:cs="Times New Roman"/>
              <w:i/>
              <w:iCs/>
            </w:rPr>
            <w:t>Psychonomic Bulletin and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w:t>
          </w:r>
          <w:r w:rsidRPr="00F9232D">
            <w:rPr>
              <w:rFonts w:ascii="Times New Roman" w:eastAsia="Times New Roman" w:hAnsi="Times New Roman" w:cs="Times New Roman"/>
            </w:rPr>
            <w:t>(3), 378–381. https://doi.org/10.3758/BF03210796/METRICS</w:t>
          </w:r>
        </w:p>
        <w:p w14:paraId="457A1D8E" w14:textId="77777777" w:rsidR="00DA5833" w:rsidRPr="00F9232D" w:rsidRDefault="00DA5833">
          <w:pPr>
            <w:autoSpaceDE w:val="0"/>
            <w:autoSpaceDN w:val="0"/>
            <w:ind w:hanging="480"/>
            <w:divId w:val="1236284915"/>
            <w:rPr>
              <w:rFonts w:ascii="Times New Roman" w:eastAsia="Times New Roman" w:hAnsi="Times New Roman" w:cs="Times New Roman"/>
            </w:rPr>
          </w:pPr>
          <w:r w:rsidRPr="00F9232D">
            <w:rPr>
              <w:rFonts w:ascii="Times New Roman" w:eastAsia="Times New Roman" w:hAnsi="Times New Roman" w:cs="Times New Roman"/>
            </w:rPr>
            <w:t xml:space="preserve">Kaye, H., &amp; Pearce, J. M. (1984). The strength of the orienting response during Pavlovian conditioning.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10</w:t>
          </w:r>
          <w:r w:rsidRPr="00F9232D">
            <w:rPr>
              <w:rFonts w:ascii="Times New Roman" w:eastAsia="Times New Roman" w:hAnsi="Times New Roman" w:cs="Times New Roman"/>
            </w:rPr>
            <w:t>(1), 90–109. https://doi.org/10.1037/0097-7403.10.1.90</w:t>
          </w:r>
        </w:p>
        <w:p w14:paraId="78CC9F7B" w14:textId="77777777" w:rsidR="00DA5833" w:rsidRPr="00F9232D" w:rsidRDefault="00DA5833">
          <w:pPr>
            <w:autoSpaceDE w:val="0"/>
            <w:autoSpaceDN w:val="0"/>
            <w:ind w:hanging="480"/>
            <w:divId w:val="1586063362"/>
            <w:rPr>
              <w:rFonts w:ascii="Times New Roman" w:eastAsia="Times New Roman" w:hAnsi="Times New Roman" w:cs="Times New Roman"/>
            </w:rPr>
          </w:pPr>
          <w:r w:rsidRPr="00F9232D">
            <w:rPr>
              <w:rFonts w:ascii="Times New Roman" w:eastAsia="Times New Roman" w:hAnsi="Times New Roman" w:cs="Times New Roman"/>
            </w:rPr>
            <w:t xml:space="preserve">Krueger, C., &amp; Tian, L. (2004). A Comparison of the General Linear Mixed Model and Repeated Measures ANOVA Using a Dataset with Multiple Missing Data Points. </w:t>
          </w:r>
          <w:r w:rsidRPr="00F9232D">
            <w:rPr>
              <w:rFonts w:ascii="Times New Roman" w:eastAsia="Times New Roman" w:hAnsi="Times New Roman" w:cs="Times New Roman"/>
              <w:i/>
              <w:iCs/>
            </w:rPr>
            <w:t xml:space="preserve">Biological Research </w:t>
          </w:r>
          <w:proofErr w:type="gramStart"/>
          <w:r w:rsidRPr="00F9232D">
            <w:rPr>
              <w:rFonts w:ascii="Times New Roman" w:eastAsia="Times New Roman" w:hAnsi="Times New Roman" w:cs="Times New Roman"/>
              <w:i/>
              <w:iCs/>
            </w:rPr>
            <w:t>For</w:t>
          </w:r>
          <w:proofErr w:type="gramEnd"/>
          <w:r w:rsidRPr="00F9232D">
            <w:rPr>
              <w:rFonts w:ascii="Times New Roman" w:eastAsia="Times New Roman" w:hAnsi="Times New Roman" w:cs="Times New Roman"/>
              <w:i/>
              <w:iCs/>
            </w:rPr>
            <w:t xml:space="preserve"> Nursing</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6</w:t>
          </w:r>
          <w:r w:rsidRPr="00F9232D">
            <w:rPr>
              <w:rFonts w:ascii="Times New Roman" w:eastAsia="Times New Roman" w:hAnsi="Times New Roman" w:cs="Times New Roman"/>
            </w:rPr>
            <w:t>(2), 151–157. https://doi.org/10.1177/1099800404267682</w:t>
          </w:r>
        </w:p>
        <w:p w14:paraId="5D0F3C26" w14:textId="77777777" w:rsidR="00DA5833" w:rsidRPr="00F9232D" w:rsidRDefault="00DA5833">
          <w:pPr>
            <w:autoSpaceDE w:val="0"/>
            <w:autoSpaceDN w:val="0"/>
            <w:ind w:hanging="480"/>
            <w:divId w:val="191382525"/>
            <w:rPr>
              <w:rFonts w:ascii="Times New Roman" w:eastAsia="Times New Roman" w:hAnsi="Times New Roman" w:cs="Times New Roman"/>
            </w:rPr>
          </w:pPr>
          <w:r w:rsidRPr="00F9232D">
            <w:rPr>
              <w:rFonts w:ascii="Times New Roman" w:eastAsia="Times New Roman" w:hAnsi="Times New Roman" w:cs="Times New Roman"/>
            </w:rPr>
            <w:t xml:space="preserve">Kruschke, J. K. (1992). ALCOVE: An exemplar-based connectionist model of category learning.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99</w:t>
          </w:r>
          <w:r w:rsidRPr="00F9232D">
            <w:rPr>
              <w:rFonts w:ascii="Times New Roman" w:eastAsia="Times New Roman" w:hAnsi="Times New Roman" w:cs="Times New Roman"/>
            </w:rPr>
            <w:t>(1), 22–44. https://doi.org/10.1037/0033-295X.99.1.22</w:t>
          </w:r>
        </w:p>
        <w:p w14:paraId="2C83716C" w14:textId="77777777" w:rsidR="00DA5833" w:rsidRPr="00F9232D" w:rsidRDefault="00DA5833">
          <w:pPr>
            <w:autoSpaceDE w:val="0"/>
            <w:autoSpaceDN w:val="0"/>
            <w:ind w:hanging="480"/>
            <w:divId w:val="1740833807"/>
            <w:rPr>
              <w:rFonts w:ascii="Times New Roman" w:eastAsia="Times New Roman" w:hAnsi="Times New Roman" w:cs="Times New Roman"/>
            </w:rPr>
          </w:pPr>
          <w:r w:rsidRPr="00F9232D">
            <w:rPr>
              <w:rFonts w:ascii="Times New Roman" w:eastAsia="Times New Roman" w:hAnsi="Times New Roman" w:cs="Times New Roman"/>
            </w:rPr>
            <w:t xml:space="preserve">Le Pelley, M. E. (2004). The role of associative history in models of associative learning: A selective review and a hybrid model. </w:t>
          </w:r>
          <w:r w:rsidRPr="00F9232D">
            <w:rPr>
              <w:rFonts w:ascii="Times New Roman" w:eastAsia="Times New Roman" w:hAnsi="Times New Roman" w:cs="Times New Roman"/>
              <w:i/>
              <w:iCs/>
            </w:rPr>
            <w:t>Quarterly Journal of Experimental Psychology Section B: Comparative and Physiological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57</w:t>
          </w:r>
          <w:r w:rsidRPr="00F9232D">
            <w:rPr>
              <w:rFonts w:ascii="Times New Roman" w:eastAsia="Times New Roman" w:hAnsi="Times New Roman" w:cs="Times New Roman"/>
            </w:rPr>
            <w:t>(3), 193–243. https://doi.org/10.1080/02724990344000141</w:t>
          </w:r>
        </w:p>
        <w:p w14:paraId="49A2FA20" w14:textId="77777777" w:rsidR="00DA5833" w:rsidRPr="00F9232D" w:rsidRDefault="00DA5833">
          <w:pPr>
            <w:autoSpaceDE w:val="0"/>
            <w:autoSpaceDN w:val="0"/>
            <w:ind w:hanging="480"/>
            <w:divId w:val="1604800175"/>
            <w:rPr>
              <w:rFonts w:ascii="Times New Roman" w:eastAsia="Times New Roman" w:hAnsi="Times New Roman" w:cs="Times New Roman"/>
            </w:rPr>
          </w:pPr>
          <w:r w:rsidRPr="00F9232D">
            <w:rPr>
              <w:rFonts w:ascii="Times New Roman" w:eastAsia="Times New Roman" w:hAnsi="Times New Roman" w:cs="Times New Roman"/>
            </w:rPr>
            <w:t xml:space="preserve">Mackintosh, N. J. (1975). A theory of attention: Variations in the associability of stimuli with reinforcement.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82</w:t>
          </w:r>
          <w:r w:rsidRPr="00F9232D">
            <w:rPr>
              <w:rFonts w:ascii="Times New Roman" w:eastAsia="Times New Roman" w:hAnsi="Times New Roman" w:cs="Times New Roman"/>
            </w:rPr>
            <w:t>(4), 276–298. https://doi.org/10.1037/h0076778</w:t>
          </w:r>
        </w:p>
        <w:p w14:paraId="0C6278D1" w14:textId="77777777" w:rsidR="00DA5833" w:rsidRPr="00F9232D" w:rsidRDefault="00DA5833">
          <w:pPr>
            <w:autoSpaceDE w:val="0"/>
            <w:autoSpaceDN w:val="0"/>
            <w:ind w:hanging="480"/>
            <w:divId w:val="645819735"/>
            <w:rPr>
              <w:rFonts w:ascii="Times New Roman" w:eastAsia="Times New Roman" w:hAnsi="Times New Roman" w:cs="Times New Roman"/>
            </w:rPr>
          </w:pPr>
          <w:r w:rsidRPr="00F9232D">
            <w:rPr>
              <w:rFonts w:ascii="Times New Roman" w:eastAsia="Times New Roman" w:hAnsi="Times New Roman" w:cs="Times New Roman"/>
            </w:rPr>
            <w:t xml:space="preserve">Makowski, D., Ben-Shachar, M. S., Patil, I., &amp; Lüdecke, D. (2021). Automated Results Reporting as a Practical Tool to Improve Reproducibility and Methodological Best Practices Adoption. </w:t>
          </w:r>
          <w:r w:rsidRPr="00F9232D">
            <w:rPr>
              <w:rFonts w:ascii="Times New Roman" w:eastAsia="Times New Roman" w:hAnsi="Times New Roman" w:cs="Times New Roman"/>
              <w:i/>
              <w:iCs/>
            </w:rPr>
            <w:t>CRAN</w:t>
          </w:r>
          <w:r w:rsidRPr="00F9232D">
            <w:rPr>
              <w:rFonts w:ascii="Times New Roman" w:eastAsia="Times New Roman" w:hAnsi="Times New Roman" w:cs="Times New Roman"/>
            </w:rPr>
            <w:t>. https://github.com/easystats/report</w:t>
          </w:r>
        </w:p>
        <w:p w14:paraId="38C19F93" w14:textId="77777777" w:rsidR="00DA5833" w:rsidRPr="00F9232D" w:rsidRDefault="00DA5833">
          <w:pPr>
            <w:autoSpaceDE w:val="0"/>
            <w:autoSpaceDN w:val="0"/>
            <w:ind w:hanging="480"/>
            <w:divId w:val="1611738156"/>
            <w:rPr>
              <w:rFonts w:ascii="Times New Roman" w:eastAsia="Times New Roman" w:hAnsi="Times New Roman" w:cs="Times New Roman"/>
            </w:rPr>
          </w:pPr>
          <w:r w:rsidRPr="00F9232D">
            <w:rPr>
              <w:rFonts w:ascii="Times New Roman" w:eastAsia="Times New Roman" w:hAnsi="Times New Roman" w:cs="Times New Roman"/>
            </w:rPr>
            <w:t xml:space="preserve">Miller, N. E., &amp; Dollard, J. (1941). </w:t>
          </w:r>
          <w:r w:rsidRPr="00F9232D">
            <w:rPr>
              <w:rFonts w:ascii="Times New Roman" w:eastAsia="Times New Roman" w:hAnsi="Times New Roman" w:cs="Times New Roman"/>
              <w:i/>
              <w:iCs/>
            </w:rPr>
            <w:t>Social learning and imitation</w:t>
          </w:r>
          <w:r w:rsidRPr="00F9232D">
            <w:rPr>
              <w:rFonts w:ascii="Times New Roman" w:eastAsia="Times New Roman" w:hAnsi="Times New Roman" w:cs="Times New Roman"/>
            </w:rPr>
            <w:t>. Yale University Press.</w:t>
          </w:r>
        </w:p>
        <w:p w14:paraId="7713A656" w14:textId="77777777" w:rsidR="00DA5833" w:rsidRPr="00F9232D" w:rsidRDefault="00DA5833">
          <w:pPr>
            <w:autoSpaceDE w:val="0"/>
            <w:autoSpaceDN w:val="0"/>
            <w:ind w:hanging="480"/>
            <w:divId w:val="848836646"/>
            <w:rPr>
              <w:rFonts w:ascii="Times New Roman" w:eastAsia="Times New Roman" w:hAnsi="Times New Roman" w:cs="Times New Roman"/>
            </w:rPr>
          </w:pPr>
          <w:r w:rsidRPr="00F9232D">
            <w:rPr>
              <w:rFonts w:ascii="Times New Roman" w:eastAsia="Times New Roman" w:hAnsi="Times New Roman" w:cs="Times New Roman"/>
            </w:rPr>
            <w:t xml:space="preserve">Navarro, V. M., Jani, R., &amp; Wasserman, E. A. (2019). Pigeon category learning: Revisiting the Shepard, Hovland, and Jenkins (1961) tasks. </w:t>
          </w:r>
          <w:r w:rsidRPr="00F9232D">
            <w:rPr>
              <w:rFonts w:ascii="Times New Roman" w:eastAsia="Times New Roman" w:hAnsi="Times New Roman" w:cs="Times New Roman"/>
              <w:i/>
              <w:iCs/>
            </w:rPr>
            <w:t>Journal of Experimental Psychology: Animal Learning and 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45</w:t>
          </w:r>
          <w:r w:rsidRPr="00F9232D">
            <w:rPr>
              <w:rFonts w:ascii="Times New Roman" w:eastAsia="Times New Roman" w:hAnsi="Times New Roman" w:cs="Times New Roman"/>
            </w:rPr>
            <w:t>(2), 174–184. https://doi.org/10.1037/XAN0000198</w:t>
          </w:r>
        </w:p>
        <w:p w14:paraId="47E12C93" w14:textId="77777777" w:rsidR="00DA5833" w:rsidRPr="00F9232D" w:rsidRDefault="00DA5833">
          <w:pPr>
            <w:autoSpaceDE w:val="0"/>
            <w:autoSpaceDN w:val="0"/>
            <w:ind w:hanging="480"/>
            <w:divId w:val="1156529219"/>
            <w:rPr>
              <w:rFonts w:ascii="Times New Roman" w:eastAsia="Times New Roman" w:hAnsi="Times New Roman" w:cs="Times New Roman"/>
            </w:rPr>
          </w:pPr>
          <w:r w:rsidRPr="00F9232D">
            <w:rPr>
              <w:rFonts w:ascii="Times New Roman" w:eastAsia="Times New Roman" w:hAnsi="Times New Roman" w:cs="Times New Roman"/>
            </w:rPr>
            <w:t xml:space="preserve">Nilsson, E. J., Aust, M. L., Engström, J., Svanberg, B., &amp; Lindén, P. (2018). Effects of cognitive load on response time in an unexpected lead vehicle braking scenario and the detection response task </w:t>
          </w:r>
          <w:r w:rsidRPr="00F9232D">
            <w:rPr>
              <w:rFonts w:ascii="Times New Roman" w:eastAsia="Times New Roman" w:hAnsi="Times New Roman" w:cs="Times New Roman"/>
            </w:rPr>
            <w:lastRenderedPageBreak/>
            <w:t xml:space="preserve">(DRT). </w:t>
          </w:r>
          <w:r w:rsidRPr="00F9232D">
            <w:rPr>
              <w:rFonts w:ascii="Times New Roman" w:eastAsia="Times New Roman" w:hAnsi="Times New Roman" w:cs="Times New Roman"/>
              <w:i/>
              <w:iCs/>
            </w:rPr>
            <w:t>Transportation Research Part F: Traffic Psychology and Behaviour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59</w:t>
          </w:r>
          <w:r w:rsidRPr="00F9232D">
            <w:rPr>
              <w:rFonts w:ascii="Times New Roman" w:eastAsia="Times New Roman" w:hAnsi="Times New Roman" w:cs="Times New Roman"/>
            </w:rPr>
            <w:t>, 463–474. https://doi.org/10.1016/J.TRF.2018.09.026</w:t>
          </w:r>
        </w:p>
        <w:p w14:paraId="2477DCA5" w14:textId="77777777" w:rsidR="00DA5833" w:rsidRPr="00F9232D" w:rsidRDefault="00DA5833">
          <w:pPr>
            <w:autoSpaceDE w:val="0"/>
            <w:autoSpaceDN w:val="0"/>
            <w:ind w:hanging="480"/>
            <w:divId w:val="681475536"/>
            <w:rPr>
              <w:rFonts w:ascii="Times New Roman" w:eastAsia="Times New Roman" w:hAnsi="Times New Roman" w:cs="Times New Roman"/>
            </w:rPr>
          </w:pPr>
          <w:r w:rsidRPr="00F9232D">
            <w:rPr>
              <w:rFonts w:ascii="Times New Roman" w:eastAsia="Times New Roman" w:hAnsi="Times New Roman" w:cs="Times New Roman"/>
            </w:rPr>
            <w:t xml:space="preserve">Pearce, J. M., &amp; Hall, G. (1980). A model for Pavlovian learning: Variations in the effectiveness of conditioned but not of unconditioned stimuli.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87</w:t>
          </w:r>
          <w:r w:rsidRPr="00F9232D">
            <w:rPr>
              <w:rFonts w:ascii="Times New Roman" w:eastAsia="Times New Roman" w:hAnsi="Times New Roman" w:cs="Times New Roman"/>
            </w:rPr>
            <w:t>(6), 532–552. https://doi.org/10.1037/0033-295X.87.6.532</w:t>
          </w:r>
        </w:p>
        <w:p w14:paraId="2558663B" w14:textId="77777777" w:rsidR="00DA5833" w:rsidRPr="00F9232D" w:rsidRDefault="00DA5833">
          <w:pPr>
            <w:autoSpaceDE w:val="0"/>
            <w:autoSpaceDN w:val="0"/>
            <w:ind w:hanging="480"/>
            <w:divId w:val="1916163237"/>
            <w:rPr>
              <w:rFonts w:ascii="Times New Roman" w:eastAsia="Times New Roman" w:hAnsi="Times New Roman" w:cs="Times New Roman"/>
            </w:rPr>
          </w:pPr>
          <w:r w:rsidRPr="00F9232D">
            <w:rPr>
              <w:rFonts w:ascii="Times New Roman" w:eastAsia="Times New Roman" w:hAnsi="Times New Roman" w:cs="Times New Roman"/>
            </w:rPr>
            <w:t xml:space="preserve">Pearce, J. M., Kaye, H., &amp; Hall, G. (1984). Predictive accuracy and stimulus associability: Development of a model for Pavlovian learning. In M. Commons, R. Herrnstein, &amp; A. R. Wagner (Eds.), </w:t>
          </w:r>
          <w:r w:rsidRPr="00F9232D">
            <w:rPr>
              <w:rFonts w:ascii="Times New Roman" w:eastAsia="Times New Roman" w:hAnsi="Times New Roman" w:cs="Times New Roman"/>
              <w:i/>
              <w:iCs/>
            </w:rPr>
            <w:t>Quantitative analysis of behavior</w:t>
          </w:r>
          <w:r w:rsidRPr="00F9232D">
            <w:rPr>
              <w:rFonts w:ascii="Times New Roman" w:eastAsia="Times New Roman" w:hAnsi="Times New Roman" w:cs="Times New Roman"/>
            </w:rPr>
            <w:t xml:space="preserve"> (Vol. 3). Ballinger.</w:t>
          </w:r>
        </w:p>
        <w:p w14:paraId="4B56B96E" w14:textId="77777777" w:rsidR="00DA5833" w:rsidRPr="00F9232D" w:rsidRDefault="00DA5833">
          <w:pPr>
            <w:autoSpaceDE w:val="0"/>
            <w:autoSpaceDN w:val="0"/>
            <w:ind w:hanging="480"/>
            <w:divId w:val="299113723"/>
            <w:rPr>
              <w:rFonts w:ascii="Times New Roman" w:eastAsia="Times New Roman" w:hAnsi="Times New Roman" w:cs="Times New Roman"/>
            </w:rPr>
          </w:pPr>
          <w:r w:rsidRPr="00F9232D">
            <w:rPr>
              <w:rFonts w:ascii="Times New Roman" w:eastAsia="Times New Roman" w:hAnsi="Times New Roman" w:cs="Times New Roman"/>
            </w:rPr>
            <w:t xml:space="preserve">Pearce, J. M., &amp; Mackintosh, N. (2010). Two theories of attention: a review and a possible integration. In C. Mitchell &amp; M. E. Le Pelley (Eds.), </w:t>
          </w:r>
          <w:r w:rsidRPr="00F9232D">
            <w:rPr>
              <w:rFonts w:ascii="Times New Roman" w:eastAsia="Times New Roman" w:hAnsi="Times New Roman" w:cs="Times New Roman"/>
              <w:i/>
              <w:iCs/>
            </w:rPr>
            <w:t>Attention and Associative Learning: From Brain to Behaviour</w:t>
          </w:r>
          <w:r w:rsidRPr="00F9232D">
            <w:rPr>
              <w:rFonts w:ascii="Times New Roman" w:eastAsia="Times New Roman" w:hAnsi="Times New Roman" w:cs="Times New Roman"/>
            </w:rPr>
            <w:t xml:space="preserve"> (pp. 11–39). Oxford University Press.</w:t>
          </w:r>
        </w:p>
        <w:p w14:paraId="59147C30" w14:textId="77777777" w:rsidR="00DA5833" w:rsidRPr="00F9232D" w:rsidRDefault="00DA5833">
          <w:pPr>
            <w:autoSpaceDE w:val="0"/>
            <w:autoSpaceDN w:val="0"/>
            <w:ind w:hanging="480"/>
            <w:divId w:val="162937094"/>
            <w:rPr>
              <w:rFonts w:ascii="Times New Roman" w:eastAsia="Times New Roman" w:hAnsi="Times New Roman" w:cs="Times New Roman"/>
            </w:rPr>
          </w:pPr>
          <w:r w:rsidRPr="00F9232D">
            <w:rPr>
              <w:rFonts w:ascii="Times New Roman" w:eastAsia="Times New Roman" w:hAnsi="Times New Roman" w:cs="Times New Roman"/>
            </w:rPr>
            <w:t xml:space="preserve">Peirce, J., Gray, J. R., Simpson, S., MacAskill, M., Höchenberger, R., Sogo, H., Kastman, E., &amp; Lindeløv, J. K. (2019). PsychoPy2: Experiments in behavior made easy. </w:t>
          </w:r>
          <w:r w:rsidRPr="00F9232D">
            <w:rPr>
              <w:rFonts w:ascii="Times New Roman" w:eastAsia="Times New Roman" w:hAnsi="Times New Roman" w:cs="Times New Roman"/>
              <w:i/>
              <w:iCs/>
            </w:rPr>
            <w:t>Behavior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51</w:t>
          </w:r>
          <w:r w:rsidRPr="00F9232D">
            <w:rPr>
              <w:rFonts w:ascii="Times New Roman" w:eastAsia="Times New Roman" w:hAnsi="Times New Roman" w:cs="Times New Roman"/>
            </w:rPr>
            <w:t>(1), 195–203. https://doi.org/10.3758/S13428-018-01193-Y/FIGURES/3</w:t>
          </w:r>
        </w:p>
        <w:p w14:paraId="01ED255E" w14:textId="77777777" w:rsidR="00DA5833" w:rsidRPr="00F9232D" w:rsidRDefault="00DA5833">
          <w:pPr>
            <w:autoSpaceDE w:val="0"/>
            <w:autoSpaceDN w:val="0"/>
            <w:ind w:hanging="480"/>
            <w:divId w:val="875969657"/>
            <w:rPr>
              <w:rFonts w:ascii="Times New Roman" w:eastAsia="Times New Roman" w:hAnsi="Times New Roman" w:cs="Times New Roman"/>
            </w:rPr>
          </w:pPr>
          <w:r w:rsidRPr="00F9232D">
            <w:rPr>
              <w:rFonts w:ascii="Times New Roman" w:eastAsia="Times New Roman" w:hAnsi="Times New Roman" w:cs="Times New Roman"/>
            </w:rPr>
            <w:t xml:space="preserve">R Core Team. (2021). </w:t>
          </w:r>
          <w:r w:rsidRPr="00F9232D">
            <w:rPr>
              <w:rFonts w:ascii="Times New Roman" w:eastAsia="Times New Roman" w:hAnsi="Times New Roman" w:cs="Times New Roman"/>
              <w:i/>
              <w:iCs/>
            </w:rPr>
            <w:t>R A Language and Environment for Statistical Computing</w:t>
          </w:r>
          <w:r w:rsidRPr="00F9232D">
            <w:rPr>
              <w:rFonts w:ascii="Times New Roman" w:eastAsia="Times New Roman" w:hAnsi="Times New Roman" w:cs="Times New Roman"/>
            </w:rPr>
            <w:t>. R Foundation for Statistical Computing. httpswww.R-project.org</w:t>
          </w:r>
        </w:p>
        <w:p w14:paraId="01BF3828" w14:textId="77777777" w:rsidR="00DA5833" w:rsidRPr="00F9232D" w:rsidRDefault="00DA5833">
          <w:pPr>
            <w:autoSpaceDE w:val="0"/>
            <w:autoSpaceDN w:val="0"/>
            <w:ind w:hanging="480"/>
            <w:divId w:val="1705714648"/>
            <w:rPr>
              <w:rFonts w:ascii="Times New Roman" w:eastAsia="Times New Roman" w:hAnsi="Times New Roman" w:cs="Times New Roman"/>
            </w:rPr>
          </w:pPr>
          <w:r w:rsidRPr="00F9232D">
            <w:rPr>
              <w:rFonts w:ascii="Times New Roman" w:eastAsia="Times New Roman" w:hAnsi="Times New Roman" w:cs="Times New Roman"/>
            </w:rPr>
            <w:t xml:space="preserve">Rumelhart, D. E., Hinton, G. E., &amp; Williams, R. J. (1986). Learning internal representations by error propagation. In D. E. Rumelhart, J. L. McClelland, &amp; the PDP Research Group (Eds.), </w:t>
          </w:r>
          <w:r w:rsidRPr="00F9232D">
            <w:rPr>
              <w:rFonts w:ascii="Times New Roman" w:eastAsia="Times New Roman" w:hAnsi="Times New Roman" w:cs="Times New Roman"/>
              <w:i/>
              <w:iCs/>
            </w:rPr>
            <w:t>Parallel distributed processing: Explorations in the microstructure of cognition. Vol. 1: Foundations</w:t>
          </w:r>
          <w:r w:rsidRPr="00F9232D">
            <w:rPr>
              <w:rFonts w:ascii="Times New Roman" w:eastAsia="Times New Roman" w:hAnsi="Times New Roman" w:cs="Times New Roman"/>
            </w:rPr>
            <w:t xml:space="preserve"> (pp. 318–362). MIT Press.</w:t>
          </w:r>
        </w:p>
        <w:p w14:paraId="1FDA0212" w14:textId="77777777" w:rsidR="00DA5833" w:rsidRPr="00F9232D" w:rsidRDefault="00DA5833">
          <w:pPr>
            <w:autoSpaceDE w:val="0"/>
            <w:autoSpaceDN w:val="0"/>
            <w:ind w:hanging="480"/>
            <w:divId w:val="331878295"/>
            <w:rPr>
              <w:rFonts w:ascii="Times New Roman" w:eastAsia="Times New Roman" w:hAnsi="Times New Roman" w:cs="Times New Roman"/>
            </w:rPr>
          </w:pPr>
          <w:r w:rsidRPr="00F9232D">
            <w:rPr>
              <w:rFonts w:ascii="Times New Roman" w:eastAsia="Times New Roman" w:hAnsi="Times New Roman" w:cs="Times New Roman"/>
            </w:rPr>
            <w:t xml:space="preserve">Sánchez, J. M., Galeazzi, J. M., &amp; Burgos, J. E. (2010). Some structural determinants of Pavlovian conditioning in artificial neural networks. </w:t>
          </w:r>
          <w:r w:rsidRPr="00F9232D">
            <w:rPr>
              <w:rFonts w:ascii="Times New Roman" w:eastAsia="Times New Roman" w:hAnsi="Times New Roman" w:cs="Times New Roman"/>
              <w:i/>
              <w:iCs/>
            </w:rPr>
            <w:t>Behavioural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84</w:t>
          </w:r>
          <w:r w:rsidRPr="00F9232D">
            <w:rPr>
              <w:rFonts w:ascii="Times New Roman" w:eastAsia="Times New Roman" w:hAnsi="Times New Roman" w:cs="Times New Roman"/>
            </w:rPr>
            <w:t>(1), 526–535. https://doi.org/10.1016/J.BEPROC.2010.01.018</w:t>
          </w:r>
        </w:p>
        <w:p w14:paraId="098E251C" w14:textId="77777777" w:rsidR="00DA5833" w:rsidRPr="00F9232D" w:rsidRDefault="00DA5833">
          <w:pPr>
            <w:autoSpaceDE w:val="0"/>
            <w:autoSpaceDN w:val="0"/>
            <w:ind w:hanging="480"/>
            <w:divId w:val="270624358"/>
            <w:rPr>
              <w:rFonts w:ascii="Times New Roman" w:eastAsia="Times New Roman" w:hAnsi="Times New Roman" w:cs="Times New Roman"/>
            </w:rPr>
          </w:pPr>
          <w:r w:rsidRPr="00F9232D">
            <w:rPr>
              <w:rFonts w:ascii="Times New Roman" w:eastAsia="Times New Roman" w:hAnsi="Times New Roman" w:cs="Times New Roman"/>
            </w:rPr>
            <w:t xml:space="preserve">Sidman, M. (2000). Equivalence relations and the reinforcement contingency. </w:t>
          </w:r>
          <w:r w:rsidRPr="00F9232D">
            <w:rPr>
              <w:rFonts w:ascii="Times New Roman" w:eastAsia="Times New Roman" w:hAnsi="Times New Roman" w:cs="Times New Roman"/>
              <w:i/>
              <w:iCs/>
            </w:rPr>
            <w:t>Journal of the Experimental Analysis of Behavior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74</w:t>
          </w:r>
          <w:r w:rsidRPr="00F9232D">
            <w:rPr>
              <w:rFonts w:ascii="Times New Roman" w:eastAsia="Times New Roman" w:hAnsi="Times New Roman" w:cs="Times New Roman"/>
            </w:rPr>
            <w:t>(1), 127. https://doi.org/10.1901/JEAB.2000.74-127</w:t>
          </w:r>
        </w:p>
        <w:p w14:paraId="2D325454" w14:textId="77777777" w:rsidR="00DA5833" w:rsidRPr="00F9232D" w:rsidRDefault="00DA5833">
          <w:pPr>
            <w:autoSpaceDE w:val="0"/>
            <w:autoSpaceDN w:val="0"/>
            <w:ind w:hanging="480"/>
            <w:divId w:val="126241231"/>
            <w:rPr>
              <w:rFonts w:ascii="Times New Roman" w:eastAsia="Times New Roman" w:hAnsi="Times New Roman" w:cs="Times New Roman"/>
            </w:rPr>
          </w:pPr>
          <w:r w:rsidRPr="00F9232D">
            <w:rPr>
              <w:rFonts w:ascii="Times New Roman" w:eastAsia="Times New Roman" w:hAnsi="Times New Roman" w:cs="Times New Roman"/>
            </w:rPr>
            <w:t xml:space="preserve">Torgerson, W. S. (1958). </w:t>
          </w:r>
          <w:r w:rsidRPr="00F9232D">
            <w:rPr>
              <w:rFonts w:ascii="Times New Roman" w:eastAsia="Times New Roman" w:hAnsi="Times New Roman" w:cs="Times New Roman"/>
              <w:i/>
              <w:iCs/>
            </w:rPr>
            <w:t>Theory and methods of scaling</w:t>
          </w:r>
          <w:r w:rsidRPr="00F9232D">
            <w:rPr>
              <w:rFonts w:ascii="Times New Roman" w:eastAsia="Times New Roman" w:hAnsi="Times New Roman" w:cs="Times New Roman"/>
            </w:rPr>
            <w:t>. Wiley.</w:t>
          </w:r>
        </w:p>
        <w:p w14:paraId="7ED9D3FB" w14:textId="77777777" w:rsidR="00DA5833" w:rsidRPr="00F9232D" w:rsidRDefault="00DA5833">
          <w:pPr>
            <w:autoSpaceDE w:val="0"/>
            <w:autoSpaceDN w:val="0"/>
            <w:ind w:left="480" w:hanging="480"/>
            <w:divId w:val="1332946075"/>
            <w:rPr>
              <w:rFonts w:ascii="Times New Roman" w:eastAsia="Times New Roman" w:hAnsi="Times New Roman" w:cs="Times New Roman"/>
            </w:rPr>
          </w:pPr>
          <w:r w:rsidRPr="00F9232D">
            <w:rPr>
              <w:rFonts w:ascii="Times New Roman" w:eastAsia="Times New Roman" w:hAnsi="Times New Roman" w:cs="Times New Roman"/>
            </w:rPr>
            <w:t xml:space="preserve">Turner, B. M., &amp; Wasserman, E. A. (2023). The pigeon as a machine: Complex category structures can be acquired by a simple associative model. </w:t>
          </w:r>
          <w:r w:rsidRPr="00F9232D">
            <w:rPr>
              <w:rFonts w:ascii="Times New Roman" w:eastAsia="Times New Roman" w:hAnsi="Times New Roman" w:cs="Times New Roman"/>
              <w:i/>
              <w:iCs/>
            </w:rPr>
            <w:t>IScience</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26</w:t>
          </w:r>
          <w:r w:rsidRPr="00F9232D">
            <w:rPr>
              <w:rFonts w:ascii="Times New Roman" w:eastAsia="Times New Roman" w:hAnsi="Times New Roman" w:cs="Times New Roman"/>
            </w:rPr>
            <w:t>(10), 107998. https://doi.org/10.1016/J.ISCI.2023.107998</w:t>
          </w:r>
        </w:p>
        <w:p w14:paraId="05A6509A" w14:textId="77777777" w:rsidR="00DA5833" w:rsidRPr="00F9232D" w:rsidRDefault="00DA5833">
          <w:pPr>
            <w:autoSpaceDE w:val="0"/>
            <w:autoSpaceDN w:val="0"/>
            <w:ind w:left="480" w:hanging="480"/>
            <w:divId w:val="1453668999"/>
            <w:rPr>
              <w:rFonts w:ascii="Times New Roman" w:eastAsia="Times New Roman" w:hAnsi="Times New Roman" w:cs="Times New Roman"/>
            </w:rPr>
          </w:pPr>
          <w:r w:rsidRPr="00F9232D">
            <w:rPr>
              <w:rFonts w:ascii="Times New Roman" w:eastAsia="Times New Roman" w:hAnsi="Times New Roman" w:cs="Times New Roman"/>
            </w:rPr>
            <w:t xml:space="preserve">Urcuioli, P. J., Zentall, T. R., &amp; DeMarse, T. (1995). Transfer to Derived Sample-comparison Relations by Pigeons Following Many-to-one versus One-to-many Matching with Identical Training Relations. </w:t>
          </w:r>
          <w:r w:rsidRPr="00F9232D">
            <w:rPr>
              <w:rFonts w:ascii="Times New Roman" w:eastAsia="Times New Roman" w:hAnsi="Times New Roman" w:cs="Times New Roman"/>
              <w:i/>
              <w:iCs/>
            </w:rPr>
            <w:t>The Quarterly Journal of Experimental Psychology Section B</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48</w:t>
          </w:r>
          <w:r w:rsidRPr="00F9232D">
            <w:rPr>
              <w:rFonts w:ascii="Times New Roman" w:eastAsia="Times New Roman" w:hAnsi="Times New Roman" w:cs="Times New Roman"/>
            </w:rPr>
            <w:t>(2), 158–178. https://doi.org/10.1080/14640749508401445</w:t>
          </w:r>
        </w:p>
        <w:p w14:paraId="586EE6B5" w14:textId="77777777" w:rsidR="00DA5833" w:rsidRPr="00F9232D" w:rsidRDefault="00DA5833">
          <w:pPr>
            <w:autoSpaceDE w:val="0"/>
            <w:autoSpaceDN w:val="0"/>
            <w:ind w:left="480" w:hanging="480"/>
            <w:divId w:val="136996469"/>
            <w:rPr>
              <w:rFonts w:ascii="Times New Roman" w:eastAsia="Times New Roman" w:hAnsi="Times New Roman" w:cs="Times New Roman"/>
            </w:rPr>
          </w:pPr>
          <w:r w:rsidRPr="00F9232D">
            <w:rPr>
              <w:rFonts w:ascii="Times New Roman" w:eastAsia="Times New Roman" w:hAnsi="Times New Roman" w:cs="Times New Roman"/>
            </w:rPr>
            <w:t xml:space="preserve">Wasserman, E. A., Brooks, D. I., &amp; McMurray, B. (2015). Pigeons acquire multiple categories in parallel via associative learning: A parallel to human word learning? </w:t>
          </w:r>
          <w:r w:rsidRPr="00F9232D">
            <w:rPr>
              <w:rFonts w:ascii="Times New Roman" w:eastAsia="Times New Roman" w:hAnsi="Times New Roman" w:cs="Times New Roman"/>
              <w:i/>
              <w:iCs/>
            </w:rPr>
            <w:t>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136</w:t>
          </w:r>
          <w:r w:rsidRPr="00F9232D">
            <w:rPr>
              <w:rFonts w:ascii="Times New Roman" w:eastAsia="Times New Roman" w:hAnsi="Times New Roman" w:cs="Times New Roman"/>
            </w:rPr>
            <w:t>, 99–122. https://doi.org/10.1016/J.COGNITION.2014.11.020</w:t>
          </w:r>
        </w:p>
        <w:p w14:paraId="31958186" w14:textId="77777777" w:rsidR="00DA5833" w:rsidRPr="00F9232D" w:rsidRDefault="00DA5833">
          <w:pPr>
            <w:autoSpaceDE w:val="0"/>
            <w:autoSpaceDN w:val="0"/>
            <w:ind w:left="480" w:hanging="480"/>
            <w:divId w:val="1517698080"/>
            <w:rPr>
              <w:rFonts w:ascii="Times New Roman" w:eastAsia="Times New Roman" w:hAnsi="Times New Roman" w:cs="Times New Roman"/>
            </w:rPr>
          </w:pPr>
          <w:r w:rsidRPr="00F9232D">
            <w:rPr>
              <w:rFonts w:ascii="Times New Roman" w:eastAsia="Times New Roman" w:hAnsi="Times New Roman" w:cs="Times New Roman"/>
            </w:rPr>
            <w:t xml:space="preserve">Yu, Z., Guindani, M., Grieco, S. F., Chen, L., Holmes, T. C., &amp; Xu, X. (2022). Beyond t test and ANOVA: applications of mixed-effects models for more rigorous statistical analysis in neuroscience research. </w:t>
          </w:r>
          <w:r w:rsidRPr="00F9232D">
            <w:rPr>
              <w:rFonts w:ascii="Times New Roman" w:eastAsia="Times New Roman" w:hAnsi="Times New Roman" w:cs="Times New Roman"/>
              <w:i/>
              <w:iCs/>
            </w:rPr>
            <w:t>Neuron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110</w:t>
          </w:r>
          <w:r w:rsidRPr="00F9232D">
            <w:rPr>
              <w:rFonts w:ascii="Times New Roman" w:eastAsia="Times New Roman" w:hAnsi="Times New Roman" w:cs="Times New Roman"/>
            </w:rPr>
            <w:t>(1), 21–35. https://doi.org/10.1016/J.NEURON.2021.10.030</w:t>
          </w:r>
        </w:p>
        <w:p w14:paraId="4F96CE5E" w14:textId="77777777" w:rsidR="00DA5833" w:rsidRPr="00F9232D" w:rsidRDefault="00DA5833">
          <w:pPr>
            <w:autoSpaceDE w:val="0"/>
            <w:autoSpaceDN w:val="0"/>
            <w:ind w:left="480" w:hanging="480"/>
            <w:divId w:val="2092311697"/>
            <w:rPr>
              <w:rFonts w:ascii="Times New Roman" w:eastAsia="Times New Roman" w:hAnsi="Times New Roman" w:cs="Times New Roman"/>
            </w:rPr>
          </w:pPr>
          <w:r w:rsidRPr="00F9232D">
            <w:rPr>
              <w:rFonts w:ascii="Times New Roman" w:eastAsia="Times New Roman" w:hAnsi="Times New Roman" w:cs="Times New Roman"/>
            </w:rPr>
            <w:lastRenderedPageBreak/>
            <w:t xml:space="preserve">Zentall, T. R., Sherburne, L. M., &amp; Steirn, J. N. (1993). Common coding and stimulus class formation in pigeons. In T. R. Zentall (Ed.), </w:t>
          </w:r>
          <w:r w:rsidRPr="00F9232D">
            <w:rPr>
              <w:rFonts w:ascii="Times New Roman" w:eastAsia="Times New Roman" w:hAnsi="Times New Roman" w:cs="Times New Roman"/>
              <w:i/>
              <w:iCs/>
            </w:rPr>
            <w:t>Animal cognition: A tribute to Donald A. Riley</w:t>
          </w:r>
          <w:r w:rsidRPr="00F9232D">
            <w:rPr>
              <w:rFonts w:ascii="Times New Roman" w:eastAsia="Times New Roman" w:hAnsi="Times New Roman" w:cs="Times New Roman"/>
            </w:rPr>
            <w:t xml:space="preserve"> (pp. 217–236). Lawrence Erlbaum Associates, Inc.</w:t>
          </w:r>
        </w:p>
        <w:p w14:paraId="6777BA12" w14:textId="77777777" w:rsidR="00DA5833" w:rsidRPr="00F9232D" w:rsidRDefault="00DA5833">
          <w:pPr>
            <w:autoSpaceDE w:val="0"/>
            <w:autoSpaceDN w:val="0"/>
            <w:ind w:left="480" w:hanging="480"/>
            <w:divId w:val="446631317"/>
            <w:rPr>
              <w:rFonts w:ascii="Times New Roman" w:eastAsia="Times New Roman" w:hAnsi="Times New Roman" w:cs="Times New Roman"/>
            </w:rPr>
          </w:pPr>
          <w:r w:rsidRPr="00F9232D">
            <w:rPr>
              <w:rFonts w:ascii="Times New Roman" w:eastAsia="Times New Roman" w:hAnsi="Times New Roman" w:cs="Times New Roman"/>
            </w:rPr>
            <w:t xml:space="preserve">Zentall, T. R., Sherburne, L. M., Steirn, J. N., Randall, C. K., Roper, K. L., &amp; Urcuioli, P. J. (1992). Common coding in pigeons: Partial versus total reversals of one-to-many conditional discriminations. </w:t>
          </w:r>
          <w:r w:rsidRPr="00F9232D">
            <w:rPr>
              <w:rFonts w:ascii="Times New Roman" w:eastAsia="Times New Roman" w:hAnsi="Times New Roman" w:cs="Times New Roman"/>
              <w:i/>
              <w:iCs/>
            </w:rPr>
            <w:t>Animal Learning &amp; Behavior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20</w:t>
          </w:r>
          <w:r w:rsidRPr="00F9232D">
            <w:rPr>
              <w:rFonts w:ascii="Times New Roman" w:eastAsia="Times New Roman" w:hAnsi="Times New Roman" w:cs="Times New Roman"/>
            </w:rPr>
            <w:t>(4), 373–381. https://doi.org/10.3758/BF03197960</w:t>
          </w:r>
        </w:p>
        <w:p w14:paraId="772A4124" w14:textId="77777777" w:rsidR="00DA5833" w:rsidRPr="00F9232D" w:rsidRDefault="00DA5833">
          <w:pPr>
            <w:autoSpaceDE w:val="0"/>
            <w:autoSpaceDN w:val="0"/>
            <w:ind w:left="480" w:hanging="480"/>
            <w:divId w:val="1797866190"/>
            <w:rPr>
              <w:rFonts w:ascii="Times New Roman" w:eastAsia="Times New Roman" w:hAnsi="Times New Roman" w:cs="Times New Roman"/>
            </w:rPr>
          </w:pPr>
          <w:r w:rsidRPr="00F9232D">
            <w:rPr>
              <w:rFonts w:ascii="Times New Roman" w:eastAsia="Times New Roman" w:hAnsi="Times New Roman" w:cs="Times New Roman"/>
            </w:rPr>
            <w:t xml:space="preserve">Zentall, T. R., Steirn, J. N., Sherburne, L. M., &amp; Urcuioli, P. J. (1991). Common Coding in Pigeons Assessed Through Partial Versus Total Reversals of Many-to-One Conditional and Simple Discriminations. </w:t>
          </w:r>
          <w:r w:rsidRPr="00F9232D">
            <w:rPr>
              <w:rFonts w:ascii="Times New Roman" w:eastAsia="Times New Roman" w:hAnsi="Times New Roman" w:cs="Times New Roman"/>
              <w:i/>
              <w:iCs/>
            </w:rPr>
            <w:t>Journal of Experimental Psychology: Animal Behavior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17</w:t>
          </w:r>
          <w:r w:rsidRPr="00F9232D">
            <w:rPr>
              <w:rFonts w:ascii="Times New Roman" w:eastAsia="Times New Roman" w:hAnsi="Times New Roman" w:cs="Times New Roman"/>
            </w:rPr>
            <w:t>(2), 194–201. https://doi.org/10.1037/0097-7403.17.2.194</w:t>
          </w:r>
        </w:p>
        <w:p w14:paraId="4C297764" w14:textId="2B1204E8" w:rsidR="00DF7759" w:rsidRPr="00F9232D" w:rsidRDefault="00DA5833">
          <w:pPr>
            <w:rPr>
              <w:rFonts w:ascii="Times New Roman" w:hAnsi="Times New Roman" w:cs="Times New Roman"/>
            </w:rPr>
          </w:pPr>
          <w:r w:rsidRPr="00F9232D">
            <w:rPr>
              <w:rFonts w:ascii="Times New Roman" w:eastAsia="Times New Roman" w:hAnsi="Times New Roman" w:cs="Times New Roman"/>
            </w:rPr>
            <w:t> </w:t>
          </w:r>
        </w:p>
      </w:sdtContent>
    </w:sdt>
    <w:p w14:paraId="3E521456" w14:textId="030E06D9" w:rsidR="0011570F" w:rsidRPr="00F9232D" w:rsidRDefault="0011570F">
      <w:pPr>
        <w:rPr>
          <w:rFonts w:ascii="Times New Roman" w:hAnsi="Times New Roman" w:cs="Times New Roman"/>
        </w:rPr>
      </w:pPr>
      <w:r w:rsidRPr="00F9232D">
        <w:rPr>
          <w:rFonts w:ascii="Times New Roman" w:hAnsi="Times New Roman" w:cs="Times New Roman"/>
        </w:rPr>
        <w:br w:type="page"/>
      </w:r>
    </w:p>
    <w:p w14:paraId="3F24CDB9" w14:textId="72339A2C" w:rsidR="0011570F" w:rsidRPr="00F9232D" w:rsidRDefault="0011570F" w:rsidP="00DF7759">
      <w:pPr>
        <w:pStyle w:val="Heading1"/>
        <w:jc w:val="center"/>
        <w:rPr>
          <w:rFonts w:ascii="Times New Roman" w:hAnsi="Times New Roman" w:cs="Times New Roman"/>
        </w:rPr>
      </w:pPr>
      <w:r w:rsidRPr="00F9232D">
        <w:rPr>
          <w:rFonts w:ascii="Times New Roman" w:hAnsi="Times New Roman" w:cs="Times New Roman"/>
        </w:rPr>
        <w:lastRenderedPageBreak/>
        <w:t>Appendix</w:t>
      </w:r>
    </w:p>
    <w:p w14:paraId="3AA77E29" w14:textId="5D8A1AC7" w:rsidR="00663D07" w:rsidRPr="00F9232D" w:rsidRDefault="00056634" w:rsidP="00663D07">
      <w:pPr>
        <w:pStyle w:val="Heading2"/>
        <w:spacing w:line="480" w:lineRule="auto"/>
        <w:rPr>
          <w:rFonts w:ascii="Times New Roman" w:hAnsi="Times New Roman" w:cs="Times New Roman"/>
          <w:i/>
          <w:color w:val="000000" w:themeColor="text1"/>
          <w:sz w:val="24"/>
          <w:szCs w:val="24"/>
        </w:rPr>
      </w:pPr>
      <w:r w:rsidRPr="00F9232D">
        <w:rPr>
          <w:rFonts w:ascii="Times New Roman" w:hAnsi="Times New Roman" w:cs="Times New Roman"/>
          <w:i/>
          <w:color w:val="000000" w:themeColor="text1"/>
          <w:sz w:val="24"/>
          <w:szCs w:val="24"/>
        </w:rPr>
        <w:t>Connectionist Model</w:t>
      </w:r>
    </w:p>
    <w:p w14:paraId="469FC722" w14:textId="35E65C68"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color w:val="000000" w:themeColor="text1"/>
        </w:rPr>
        <w:t>The model was implemented with c</w:t>
      </w:r>
      <w:r w:rsidRPr="00F9232D">
        <w:rPr>
          <w:rFonts w:ascii="Times New Roman" w:hAnsi="Times New Roman" w:cs="Times New Roman"/>
        </w:rPr>
        <w:t>ode written in R and is publicly available at the following website:</w:t>
      </w:r>
      <w:r w:rsidR="004D3D91" w:rsidRPr="00F9232D">
        <w:rPr>
          <w:rFonts w:ascii="Times New Roman" w:hAnsi="Times New Roman" w:cs="Times New Roman"/>
        </w:rPr>
        <w:t xml:space="preserve"> </w:t>
      </w:r>
      <w:hyperlink r:id="rId20" w:history="1">
        <w:r w:rsidR="004D3D91" w:rsidRPr="00F9232D">
          <w:rPr>
            <w:rStyle w:val="Hyperlink"/>
            <w:rFonts w:ascii="Times New Roman" w:hAnsi="Times New Roman" w:cs="Times New Roman"/>
          </w:rPr>
          <w:t>https://github.com/santiagocdo/ALANN</w:t>
        </w:r>
      </w:hyperlink>
      <w:r w:rsidR="004D3D91" w:rsidRPr="00F9232D">
        <w:rPr>
          <w:rFonts w:ascii="Times New Roman" w:hAnsi="Times New Roman" w:cs="Times New Roman"/>
        </w:rPr>
        <w:t xml:space="preserve"> (check folder </w:t>
      </w:r>
      <w:r w:rsidR="004D3D91" w:rsidRPr="00F9232D">
        <w:rPr>
          <w:rFonts w:ascii="Times New Roman" w:hAnsi="Times New Roman" w:cs="Times New Roman"/>
          <w:i/>
          <w:iCs/>
        </w:rPr>
        <w:t>training_files</w:t>
      </w:r>
      <w:r w:rsidR="004D3D91" w:rsidRPr="00F9232D">
        <w:rPr>
          <w:rFonts w:ascii="Times New Roman" w:hAnsi="Times New Roman" w:cs="Times New Roman"/>
        </w:rPr>
        <w:t xml:space="preserve">: </w:t>
      </w:r>
      <w:r w:rsidR="004D3D91" w:rsidRPr="00F9232D">
        <w:rPr>
          <w:rFonts w:ascii="Times New Roman" w:hAnsi="Times New Roman" w:cs="Times New Roman"/>
          <w:i/>
          <w:iCs/>
        </w:rPr>
        <w:t>category_total_reversal.csv</w:t>
      </w:r>
      <w:r w:rsidR="004D3D91" w:rsidRPr="00F9232D">
        <w:rPr>
          <w:rFonts w:ascii="Times New Roman" w:hAnsi="Times New Roman" w:cs="Times New Roman"/>
        </w:rPr>
        <w:t xml:space="preserve"> and </w:t>
      </w:r>
      <w:r w:rsidR="004D3D91" w:rsidRPr="00F9232D">
        <w:rPr>
          <w:rFonts w:ascii="Times New Roman" w:hAnsi="Times New Roman" w:cs="Times New Roman"/>
          <w:i/>
          <w:iCs/>
        </w:rPr>
        <w:t>category_partial_reversal.csv</w:t>
      </w:r>
      <w:r w:rsidR="004D3D91" w:rsidRPr="00F9232D">
        <w:rPr>
          <w:rFonts w:ascii="Times New Roman" w:hAnsi="Times New Roman" w:cs="Times New Roman"/>
        </w:rPr>
        <w:t>)</w:t>
      </w:r>
      <w:r w:rsidRPr="00F9232D">
        <w:rPr>
          <w:rFonts w:ascii="Times New Roman" w:hAnsi="Times New Roman" w:cs="Times New Roman"/>
        </w:rPr>
        <w:t xml:space="preserve">. The connectionist model consists of a three-layer feedforward neural network, where activations go bottom-up (from CS to US representations) and learning top-down. The layers </w:t>
      </w:r>
      <w:r w:rsidR="00C51675" w:rsidRPr="00F9232D">
        <w:rPr>
          <w:rFonts w:ascii="Times New Roman" w:hAnsi="Times New Roman" w:cs="Times New Roman"/>
        </w:rPr>
        <w:t>are</w:t>
      </w:r>
      <w:r w:rsidRPr="00F9232D">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rPr>
        <w:t xml:space="preserve">The connectivity constraint between the input and the hidden layer given the visual, multimodal, and auditory pathways (Delamater, 2012) is encoded in the </w:t>
      </w:r>
      <w:r w:rsidRPr="00F9232D">
        <w:rPr>
          <w:rFonts w:ascii="Times New Roman" w:hAnsi="Times New Roman" w:cs="Times New Roman"/>
          <w:b/>
        </w:rPr>
        <w:t>C</w:t>
      </w:r>
      <w:r w:rsidRPr="00F9232D">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1544A39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rPr>
        <w:t xml:space="preserve">The model computes weight matrices </w:t>
      </w:r>
      <m:oMath>
        <m:r>
          <m:rPr>
            <m:sty m:val="b"/>
          </m:rPr>
          <w:rPr>
            <w:rFonts w:ascii="Cambria Math" w:hAnsi="Cambria Math" w:cs="Times New Roman"/>
          </w:rPr>
          <m:t>W</m:t>
        </m:r>
      </m:oMath>
      <w:r w:rsidRPr="00F9232D">
        <w:rPr>
          <w:rFonts w:ascii="Times New Roman" w:eastAsiaTheme="minorEastAsia" w:hAnsi="Times New Roman" w:cs="Times New Roman"/>
        </w:rPr>
        <w:t xml:space="preserve"> </w:t>
      </w:r>
      <w:r w:rsidRPr="00F9232D">
        <w:rPr>
          <w:rFonts w:ascii="Times New Roman" w:hAnsi="Times New Roman" w:cs="Times New Roman"/>
        </w:rPr>
        <w:t xml:space="preserve">for layers 1 and 2, i.e., between input and hidden (L = 1), and between hidden and output (L = 2), at every trial </w:t>
      </w:r>
      <w:r w:rsidRPr="00F9232D">
        <w:rPr>
          <w:rFonts w:ascii="Times New Roman" w:hAnsi="Times New Roman" w:cs="Times New Roman"/>
          <w:i/>
        </w:rPr>
        <w:t xml:space="preserve">t. </w:t>
      </w:r>
      <w:r w:rsidRPr="00F9232D">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rPr>
        <w:t xml:space="preserve"> at</w:t>
      </w:r>
      <w:r w:rsidRPr="00F9232D">
        <w:rPr>
          <w:rFonts w:ascii="Times New Roman" w:hAnsi="Times New Roman" w:cs="Times New Roman"/>
        </w:rPr>
        <w:t xml:space="preserve"> </w:t>
      </w:r>
      <w:r w:rsidRPr="00F9232D">
        <w:rPr>
          <w:rFonts w:ascii="Times New Roman" w:hAnsi="Times New Roman" w:cs="Times New Roman"/>
          <w:i/>
        </w:rPr>
        <w:t>t</w:t>
      </w:r>
      <w:r w:rsidRPr="00F9232D">
        <w:rPr>
          <w:rFonts w:ascii="Times New Roman" w:hAnsi="Times New Roman" w:cs="Times New Roman"/>
        </w:rPr>
        <w:t xml:space="preserve"> = 0 are random variables from a uniform distribution between -0.5 and 0.5. </w:t>
      </w:r>
      <w:r w:rsidR="00C51675" w:rsidRPr="00F9232D">
        <w:rPr>
          <w:rFonts w:ascii="Times New Roman" w:hAnsi="Times New Roman" w:cs="Times New Roman"/>
        </w:rPr>
        <w:t>To</w:t>
      </w:r>
      <w:r w:rsidRPr="00F9232D">
        <w:rPr>
          <w:rFonts w:ascii="Times New Roman" w:hAnsi="Times New Roman" w:cs="Times New Roman"/>
        </w:rPr>
        <w:t xml:space="preserve"> maintain the </w:t>
      </w:r>
      <w:r w:rsidR="005832F1" w:rsidRPr="00F9232D">
        <w:rPr>
          <w:rFonts w:ascii="Times New Roman" w:hAnsi="Times New Roman" w:cs="Times New Roman"/>
        </w:rPr>
        <w:t>partial</w:t>
      </w:r>
      <w:r w:rsidRPr="00F9232D">
        <w:rPr>
          <w:rFonts w:ascii="Times New Roman" w:hAnsi="Times New Roman" w:cs="Times New Roman"/>
        </w:rPr>
        <w:t xml:space="preserve"> connectivity between input and hidden </w:t>
      </w:r>
      <w:bookmarkStart w:id="5"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5"/>
      <w:r w:rsidRPr="00F9232D">
        <w:rPr>
          <w:rFonts w:ascii="Times New Roman" w:hAnsi="Times New Roman" w:cs="Times New Roman"/>
        </w:rPr>
        <w:t xml:space="preserve"> is multiplied (via Hadamard product or elementwise multiplication) with </w:t>
      </w:r>
      <w:r w:rsidRPr="00F9232D">
        <w:rPr>
          <w:rFonts w:ascii="Times New Roman" w:hAnsi="Times New Roman" w:cs="Times New Roman"/>
          <w:b/>
        </w:rPr>
        <w:t>C</w:t>
      </w:r>
      <w:r w:rsidRPr="00F9232D">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F9232D">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F9232D">
        <w:rPr>
          <w:rFonts w:ascii="Times New Roman" w:hAnsi="Times New Roman" w:cs="Times New Roman"/>
        </w:rPr>
        <w:t xml:space="preserve"> represents the weights between hidden and output units, hence, the matrix size is the number of hidden</w:t>
      </w:r>
      <w:r w:rsidRPr="00F9232D">
        <w:rPr>
          <w:rFonts w:ascii="Times New Roman" w:hAnsi="Times New Roman" w:cs="Times New Roman"/>
          <w:i/>
        </w:rPr>
        <w:t xml:space="preserve"> </w:t>
      </w:r>
      <w:r w:rsidRPr="00F9232D">
        <w:rPr>
          <w:rFonts w:ascii="Times New Roman" w:hAnsi="Times New Roman" w:cs="Times New Roman"/>
        </w:rPr>
        <w:t xml:space="preserve">x number of outputs. At every </w:t>
      </w:r>
      <w:r w:rsidRPr="00F9232D">
        <w:rPr>
          <w:rFonts w:ascii="Times New Roman" w:hAnsi="Times New Roman" w:cs="Times New Roman"/>
          <w:i/>
        </w:rPr>
        <w:t>t</w:t>
      </w:r>
      <w:r w:rsidRPr="00F9232D">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F9232D">
        <w:rPr>
          <w:rFonts w:ascii="Times New Roman" w:eastAsiaTheme="minorEastAsia" w:hAnsi="Times New Roman" w:cs="Times New Roman"/>
        </w:rPr>
        <w:t>, where this vector contains 0s and 1s, representing presences and absence of CSs). T</w:t>
      </w:r>
      <w:r w:rsidRPr="00F9232D">
        <w:rPr>
          <w:rFonts w:ascii="Times New Roman" w:hAnsi="Times New Roman" w:cs="Times New Roman"/>
        </w:rPr>
        <w:t xml:space="preserve">he USs are encoded in a vector </w:t>
      </w:r>
      <m:oMath>
        <m:r>
          <m:rPr>
            <m:sty m:val="b"/>
          </m:rPr>
          <w:rPr>
            <w:rFonts w:ascii="Cambria Math" w:hAnsi="Cambria Math" w:cs="Times New Roman"/>
          </w:rPr>
          <m:t>λ</m:t>
        </m:r>
      </m:oMath>
      <w:r w:rsidRPr="00F9232D">
        <w:rPr>
          <w:rFonts w:ascii="Times New Roman" w:hAnsi="Times New Roman" w:cs="Times New Roman"/>
        </w:rPr>
        <w:t xml:space="preserve"> (size is equal to the number of USs)</w:t>
      </w:r>
      <w:r w:rsidRPr="00F9232D">
        <w:rPr>
          <w:rStyle w:val="FootnoteReference"/>
          <w:rFonts w:ascii="Times New Roman" w:hAnsi="Times New Roman" w:cs="Times New Roman"/>
        </w:rPr>
        <w:footnoteReference w:id="1"/>
      </w:r>
      <w:r w:rsidRPr="00F9232D">
        <w:rPr>
          <w:rFonts w:ascii="Times New Roman" w:hAnsi="Times New Roman" w:cs="Times New Roman"/>
        </w:rPr>
        <w:t>.</w:t>
      </w:r>
    </w:p>
    <w:p w14:paraId="697CF9D5" w14:textId="7777777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i/>
        </w:rPr>
        <w:lastRenderedPageBreak/>
        <w:t>Activation Rule</w:t>
      </w:r>
      <w:r w:rsidRPr="00F9232D">
        <w:rPr>
          <w:rFonts w:ascii="Times New Roman" w:hAnsi="Times New Roman" w:cs="Times New Roman"/>
        </w:rPr>
        <w:t>. The first rule of this model specifies how units are activated. The activation of the hidden and output layers is given by a sigmoidal function that receives the net input (</w:t>
      </w:r>
      <w:r w:rsidRPr="00F9232D">
        <w:rPr>
          <w:rFonts w:ascii="Times New Roman" w:hAnsi="Times New Roman" w:cs="Times New Roman"/>
          <w:b/>
        </w:rPr>
        <w:t>n</w:t>
      </w:r>
      <w:r w:rsidRPr="00F9232D">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w:t>
      </w:r>
    </w:p>
    <w:p w14:paraId="7A895BEF" w14:textId="77777777" w:rsidR="00663D07" w:rsidRPr="00F9232D"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F9232D">
        <w:rPr>
          <w:rFonts w:ascii="Times New Roman" w:eastAsiaTheme="minorEastAsia" w:hAnsi="Times New Roman" w:cs="Times New Roman"/>
        </w:rPr>
        <w:tab/>
      </w:r>
      <w:r w:rsidRPr="00F9232D">
        <w:rPr>
          <w:rFonts w:ascii="Times New Roman" w:eastAsiaTheme="minorEastAsia" w:hAnsi="Times New Roman" w:cs="Times New Roman"/>
        </w:rPr>
        <w:tab/>
        <w:t>(1).</w:t>
      </w:r>
    </w:p>
    <w:p w14:paraId="0298CDD3" w14:textId="77777777" w:rsidR="00663D07" w:rsidRPr="00F9232D" w:rsidRDefault="00663D07" w:rsidP="00663D07">
      <w:pPr>
        <w:spacing w:line="480" w:lineRule="auto"/>
        <w:rPr>
          <w:rFonts w:ascii="Times New Roman" w:hAnsi="Times New Roman" w:cs="Times New Roman"/>
        </w:rPr>
      </w:pPr>
      <w:r w:rsidRPr="00F9232D">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 xml:space="preserve"> is 0. The net input for the hidden layer is:</w:t>
      </w:r>
    </w:p>
    <w:p w14:paraId="3B1CBDA4" w14:textId="77777777" w:rsidR="00663D07" w:rsidRPr="00F9232D" w:rsidRDefault="00D45613"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F9232D">
        <w:rPr>
          <w:rFonts w:ascii="Times New Roman" w:eastAsiaTheme="minorEastAsia" w:hAnsi="Times New Roman" w:cs="Times New Roman"/>
        </w:rPr>
        <w:tab/>
      </w:r>
      <w:r w:rsidR="00663D07" w:rsidRPr="00F9232D">
        <w:rPr>
          <w:rFonts w:ascii="Times New Roman" w:eastAsiaTheme="minorEastAsia" w:hAnsi="Times New Roman" w:cs="Times New Roman"/>
        </w:rPr>
        <w:tab/>
        <w:t>(2),</w:t>
      </w:r>
    </w:p>
    <w:p w14:paraId="58A419F1"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w:rPr>
            <w:rFonts w:ascii="Cambria Math" w:hAnsi="Cambria Math" w:cs="Times New Roman"/>
          </w:rPr>
          <m:t>∙</m:t>
        </m:r>
      </m:oMath>
      <w:r w:rsidRPr="00F9232D">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F9232D">
        <w:rPr>
          <w:rFonts w:ascii="Times New Roman" w:eastAsiaTheme="minorEastAsia" w:hAnsi="Times New Roman" w:cs="Times New Roman"/>
        </w:rPr>
        <w:t>) column vector (i.e., a row vector), and the matrix.</w:t>
      </w:r>
    </w:p>
    <w:p w14:paraId="2A840978" w14:textId="736EE3ED" w:rsidR="00663D07" w:rsidRPr="00F9232D" w:rsidRDefault="00663D07" w:rsidP="00663D07">
      <w:pPr>
        <w:spacing w:line="480" w:lineRule="auto"/>
        <w:ind w:firstLine="708"/>
        <w:rPr>
          <w:rFonts w:ascii="Times New Roman" w:hAnsi="Times New Roman" w:cs="Times New Roman"/>
          <w:bCs/>
          <w:color w:val="000000" w:themeColor="text1"/>
        </w:rPr>
      </w:pPr>
      <w:r w:rsidRPr="00F9232D">
        <w:rPr>
          <w:rFonts w:ascii="Times New Roman" w:eastAsiaTheme="minorEastAsia" w:hAnsi="Times New Roman" w:cs="Times New Roman"/>
          <w:i/>
        </w:rPr>
        <w:t>Learning rule</w:t>
      </w:r>
      <w:r w:rsidRPr="00F9232D">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rPr>
        <w:t xml:space="preserve"> changes at every </w:t>
      </w:r>
      <w:r w:rsidRPr="00F9232D">
        <w:rPr>
          <w:rFonts w:ascii="Times New Roman" w:eastAsiaTheme="minorEastAsia" w:hAnsi="Times New Roman" w:cs="Times New Roman"/>
          <w:i/>
        </w:rPr>
        <w:t>t</w:t>
      </w:r>
      <w:r w:rsidRPr="00F9232D">
        <w:rPr>
          <w:rFonts w:ascii="Times New Roman" w:eastAsiaTheme="minorEastAsia" w:hAnsi="Times New Roman" w:cs="Times New Roman"/>
        </w:rPr>
        <w:t xml:space="preserve">. This rule is an adaptation of backpropagation </w:t>
      </w:r>
      <w:sdt>
        <w:sdtPr>
          <w:rPr>
            <w:rFonts w:ascii="Times New Roman" w:eastAsiaTheme="minorEastAsia" w:hAnsi="Times New Roman" w:cs="Times New Roman"/>
            <w:color w:val="000000"/>
          </w:rPr>
          <w:tag w:val="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
          <w:id w:val="1390845495"/>
          <w:placeholder>
            <w:docPart w:val="DefaultPlaceholder_-1854013440"/>
          </w:placeholder>
        </w:sdtPr>
        <w:sdtEndPr/>
        <w:sdtContent>
          <w:r w:rsidR="007D389C" w:rsidRPr="00F9232D">
            <w:rPr>
              <w:rFonts w:ascii="Times New Roman" w:eastAsiaTheme="minorEastAsia" w:hAnsi="Times New Roman" w:cs="Times New Roman"/>
              <w:color w:val="000000"/>
            </w:rPr>
            <w:t>(Rumelhart et al., 1986)</w:t>
          </w:r>
        </w:sdtContent>
      </w:sdt>
      <w:r w:rsidRPr="00F9232D">
        <w:rPr>
          <w:rFonts w:ascii="Times New Roman" w:hAnsi="Times New Roman" w:cs="Times New Roman"/>
          <w:bCs/>
          <w:color w:val="000000" w:themeColor="text1"/>
        </w:rPr>
        <w:t xml:space="preserve">. In general terms, the weights are the sum of the current weights and the change of those weights at </w:t>
      </w:r>
      <w:r w:rsidRPr="00F9232D">
        <w:rPr>
          <w:rFonts w:ascii="Times New Roman" w:hAnsi="Times New Roman" w:cs="Times New Roman"/>
          <w:bCs/>
          <w:i/>
          <w:color w:val="000000" w:themeColor="text1"/>
        </w:rPr>
        <w:t>t</w:t>
      </w:r>
      <w:r w:rsidRPr="00F9232D">
        <w:rPr>
          <w:rFonts w:ascii="Times New Roman" w:hAnsi="Times New Roman" w:cs="Times New Roman"/>
          <w:bCs/>
          <w:color w:val="000000" w:themeColor="text1"/>
        </w:rPr>
        <w:t>. Hence:</w:t>
      </w:r>
    </w:p>
    <w:p w14:paraId="266C0F0C" w14:textId="77777777" w:rsidR="00663D07" w:rsidRPr="00F9232D" w:rsidRDefault="00D45613"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rPr>
        <w:t>(3),</w:t>
      </w:r>
    </w:p>
    <w:p w14:paraId="1A89F9A8"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F9232D">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F9232D">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F9232D">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hAnsi="Times New Roman" w:cs="Times New Roman"/>
          <w:bCs/>
          <w:color w:val="000000" w:themeColor="text1"/>
        </w:rPr>
        <w:t xml:space="preserve"> are determined by:</w:t>
      </w:r>
    </w:p>
    <w:p w14:paraId="3A3B61A5" w14:textId="77777777" w:rsidR="00663D07" w:rsidRPr="00F9232D"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b/>
        </w:rPr>
        <w:tab/>
      </w:r>
      <w:r w:rsidRPr="00F9232D">
        <w:rPr>
          <w:rFonts w:ascii="Times New Roman" w:eastAsiaTheme="minorEastAsia" w:hAnsi="Times New Roman" w:cs="Times New Roman"/>
          <w:b/>
        </w:rPr>
        <w:tab/>
      </w:r>
      <w:r w:rsidRPr="00F9232D">
        <w:rPr>
          <w:rFonts w:ascii="Times New Roman" w:eastAsiaTheme="minorEastAsia" w:hAnsi="Times New Roman" w:cs="Times New Roman"/>
        </w:rPr>
        <w:t>(4),</w:t>
      </w:r>
    </w:p>
    <w:p w14:paraId="131DD8F3"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F9232D">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F9232D">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F9232D">
        <w:rPr>
          <w:rFonts w:ascii="Times New Roman" w:eastAsiaTheme="minorEastAsia" w:hAnsi="Times New Roman" w:cs="Times New Roman"/>
        </w:rPr>
        <w:t xml:space="preserve"> is a vector of delta values, and encodes the prediction errors that are </w:t>
      </w:r>
      <w:proofErr w:type="gramStart"/>
      <w:r w:rsidRPr="00F9232D">
        <w:rPr>
          <w:rFonts w:ascii="Times New Roman" w:eastAsiaTheme="minorEastAsia" w:hAnsi="Times New Roman" w:cs="Times New Roman"/>
        </w:rPr>
        <w:t>back-propagated</w:t>
      </w:r>
      <w:proofErr w:type="gramEnd"/>
      <w:r w:rsidRPr="00F9232D">
        <w:rPr>
          <w:rFonts w:ascii="Times New Roman" w:eastAsiaTheme="minorEastAsia" w:hAnsi="Times New Roman" w:cs="Times New Roman"/>
        </w:rPr>
        <w:t xml:space="preserve"> throughout the network, following the next equation:</w:t>
      </w:r>
    </w:p>
    <w:p w14:paraId="7B18AC3A" w14:textId="1767F2FC" w:rsidR="00663D07" w:rsidRPr="00F9232D" w:rsidRDefault="00D45613"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rPr>
        <w:t>(5),</w:t>
      </w:r>
    </w:p>
    <w:p w14:paraId="1FE6A029" w14:textId="11092E55" w:rsidR="00663D07" w:rsidRPr="00F9232D" w:rsidRDefault="00663D07" w:rsidP="00127191">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m:rPr>
            <m:sty m:val="b"/>
          </m:rPr>
          <w:rPr>
            <w:rFonts w:ascii="Cambria Math" w:hAnsi="Cambria Math" w:cs="Times New Roman"/>
          </w:rPr>
          <m:t>λ</m:t>
        </m:r>
      </m:oMath>
      <w:r w:rsidRPr="00F9232D">
        <w:rPr>
          <w:rFonts w:ascii="Times New Roman" w:eastAsiaTheme="minorEastAsia" w:hAnsi="Times New Roman" w:cs="Times New Roman"/>
        </w:rPr>
        <w:t xml:space="preserve"> is a vector which encodes with 0s (absent) and 1s (present) the USs at every </w:t>
      </w:r>
      <w:r w:rsidRPr="00F9232D">
        <w:rPr>
          <w:rFonts w:ascii="Times New Roman" w:eastAsiaTheme="minorEastAsia" w:hAnsi="Times New Roman" w:cs="Times New Roman"/>
          <w:i/>
        </w:rPr>
        <w:t>t</w:t>
      </w:r>
      <w:r w:rsidRPr="00F9232D">
        <w:rPr>
          <w:rFonts w:ascii="Times New Roman" w:eastAsiaTheme="minorEastAsia" w:hAnsi="Times New Roman" w:cs="Times New Roman"/>
        </w:rPr>
        <w:t>.</w:t>
      </w:r>
    </w:p>
    <w:p w14:paraId="04007689" w14:textId="34823C44" w:rsidR="00663D07" w:rsidRPr="00F9232D" w:rsidRDefault="006C4118" w:rsidP="002518F1">
      <w:pPr>
        <w:pStyle w:val="Heading2"/>
        <w:rPr>
          <w:rFonts w:ascii="Times New Roman" w:hAnsi="Times New Roman" w:cs="Times New Roman"/>
        </w:rPr>
      </w:pPr>
      <w:r w:rsidRPr="00F9232D">
        <w:rPr>
          <w:rFonts w:ascii="Times New Roman" w:hAnsi="Times New Roman" w:cs="Times New Roman"/>
        </w:rPr>
        <w:t>Instructions</w:t>
      </w:r>
    </w:p>
    <w:p w14:paraId="21190060" w14:textId="20D0071D" w:rsidR="002518F1" w:rsidRPr="00F9232D" w:rsidRDefault="006C4118" w:rsidP="00663D07">
      <w:pPr>
        <w:pStyle w:val="Heading3"/>
        <w:rPr>
          <w:rFonts w:ascii="Times New Roman" w:hAnsi="Times New Roman" w:cs="Times New Roman"/>
        </w:rPr>
      </w:pPr>
      <w:r w:rsidRPr="00F9232D">
        <w:rPr>
          <w:rFonts w:ascii="Times New Roman" w:hAnsi="Times New Roman" w:cs="Times New Roman"/>
        </w:rPr>
        <w:t>Experiment 1a and 1b</w:t>
      </w:r>
    </w:p>
    <w:p w14:paraId="06F4B6A0" w14:textId="7FE73C06"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F9232D">
        <w:rPr>
          <w:rFonts w:ascii="Times New Roman" w:hAnsi="Times New Roman" w:cs="Times New Roman"/>
        </w:rPr>
        <w:t>and also</w:t>
      </w:r>
      <w:proofErr w:type="gramEnd"/>
      <w:r w:rsidRPr="00F9232D">
        <w:rPr>
          <w:rFonts w:ascii="Times New Roman" w:hAnsi="Times New Roman" w:cs="Times New Roman"/>
        </w:rPr>
        <w:t xml:space="preserve"> if your choice was correct (with a high pitch sound) or not (low pitch sound).</w:t>
      </w:r>
    </w:p>
    <w:p w14:paraId="05696FA3" w14:textId="4CBFF487"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There will be a break halfway through.</w:t>
      </w:r>
    </w:p>
    <w:p w14:paraId="6DEFA8AC" w14:textId="38EC71BE"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Press the space bar when you are ready to begin.</w:t>
      </w:r>
    </w:p>
    <w:p w14:paraId="29E4C03A" w14:textId="77777777" w:rsidR="00A97CFC" w:rsidRPr="00F9232D" w:rsidRDefault="00A97CFC" w:rsidP="006C4118">
      <w:pPr>
        <w:rPr>
          <w:rFonts w:ascii="Times New Roman" w:hAnsi="Times New Roman" w:cs="Times New Roman"/>
        </w:rPr>
      </w:pPr>
    </w:p>
    <w:p w14:paraId="4274ECD6" w14:textId="41748357" w:rsidR="00A51386" w:rsidRPr="00F9232D" w:rsidRDefault="002518F1" w:rsidP="00663D07">
      <w:pPr>
        <w:pStyle w:val="Heading3"/>
        <w:rPr>
          <w:rFonts w:ascii="Times New Roman" w:hAnsi="Times New Roman" w:cs="Times New Roman"/>
        </w:rPr>
      </w:pPr>
      <w:r w:rsidRPr="00F9232D">
        <w:rPr>
          <w:rFonts w:ascii="Times New Roman" w:hAnsi="Times New Roman" w:cs="Times New Roman"/>
        </w:rPr>
        <w:t>Experiment 2</w:t>
      </w:r>
    </w:p>
    <w:p w14:paraId="3B653986" w14:textId="423A6D36" w:rsidR="00A51386" w:rsidRPr="00F9232D" w:rsidRDefault="00361CB4" w:rsidP="00485F0D">
      <w:pPr>
        <w:rPr>
          <w:rFonts w:ascii="Times New Roman" w:hAnsi="Times New Roman" w:cs="Times New Roman"/>
        </w:rPr>
      </w:pPr>
      <w:r w:rsidRPr="00F9232D">
        <w:rPr>
          <w:rFonts w:ascii="Times New Roman" w:hAnsi="Times New Roman" w:cs="Times New Roman"/>
        </w:rPr>
        <w:t>[categorySimilarity]</w:t>
      </w:r>
    </w:p>
    <w:p w14:paraId="0A5DE6E8" w14:textId="355C962F" w:rsidR="00485F0D" w:rsidRPr="00F9232D" w:rsidRDefault="00A51386" w:rsidP="00485F0D">
      <w:pPr>
        <w:rPr>
          <w:rFonts w:ascii="Times New Roman" w:hAnsi="Times New Roman" w:cs="Times New Roman"/>
        </w:rPr>
      </w:pPr>
      <w:r w:rsidRPr="00F9232D">
        <w:rPr>
          <w:rFonts w:ascii="Times New Roman" w:hAnsi="Times New Roman" w:cs="Times New Roman"/>
        </w:rPr>
        <w:t>I</w:t>
      </w:r>
      <w:r w:rsidR="00485F0D" w:rsidRPr="00F9232D">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F9232D" w:rsidRDefault="00485F0D" w:rsidP="00485F0D">
      <w:pPr>
        <w:rPr>
          <w:rFonts w:ascii="Times New Roman" w:hAnsi="Times New Roman" w:cs="Times New Roman"/>
        </w:rPr>
      </w:pPr>
      <w:r w:rsidRPr="00F9232D">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F9232D" w:rsidRDefault="00485F0D" w:rsidP="00485F0D">
      <w:pPr>
        <w:rPr>
          <w:rFonts w:ascii="Times New Roman" w:hAnsi="Times New Roman" w:cs="Times New Roman"/>
        </w:rPr>
      </w:pPr>
      <w:r w:rsidRPr="00F9232D">
        <w:rPr>
          <w:rFonts w:ascii="Times New Roman" w:hAnsi="Times New Roman" w:cs="Times New Roman"/>
        </w:rPr>
        <w:t>There will be a break between both parts.</w:t>
      </w:r>
    </w:p>
    <w:p w14:paraId="6EBD00F3" w14:textId="30C8FCE0" w:rsidR="005306AF" w:rsidRPr="00F9232D" w:rsidRDefault="00485F0D" w:rsidP="00485F0D">
      <w:pPr>
        <w:rPr>
          <w:rFonts w:ascii="Times New Roman" w:hAnsi="Times New Roman" w:cs="Times New Roman"/>
        </w:rPr>
      </w:pPr>
      <w:r w:rsidRPr="00F9232D">
        <w:rPr>
          <w:rFonts w:ascii="Times New Roman" w:hAnsi="Times New Roman" w:cs="Times New Roman"/>
        </w:rPr>
        <w:t>Press the space bar when you are ready to begin.</w:t>
      </w:r>
    </w:p>
    <w:p w14:paraId="0D57066B" w14:textId="77777777" w:rsidR="005A3693" w:rsidRPr="00F9232D" w:rsidRDefault="005A3693" w:rsidP="005E4AC4">
      <w:pPr>
        <w:rPr>
          <w:rFonts w:ascii="Times New Roman" w:hAnsi="Times New Roman" w:cs="Times New Roman"/>
        </w:rPr>
      </w:pPr>
    </w:p>
    <w:p w14:paraId="4D4DA131" w14:textId="46464764" w:rsidR="005306AF" w:rsidRPr="00F9232D" w:rsidRDefault="00361CB4" w:rsidP="005E4AC4">
      <w:pPr>
        <w:rPr>
          <w:rFonts w:ascii="Times New Roman" w:hAnsi="Times New Roman" w:cs="Times New Roman"/>
        </w:rPr>
      </w:pPr>
      <w:r w:rsidRPr="00F9232D">
        <w:rPr>
          <w:rFonts w:ascii="Times New Roman" w:hAnsi="Times New Roman" w:cs="Times New Roman"/>
        </w:rPr>
        <w:t>[fractal_similarity]</w:t>
      </w:r>
    </w:p>
    <w:p w14:paraId="3EF83146" w14:textId="0321BF97" w:rsidR="005A3693" w:rsidRPr="00F9232D" w:rsidRDefault="005A3693" w:rsidP="005A3693">
      <w:pPr>
        <w:rPr>
          <w:rFonts w:ascii="Times New Roman" w:hAnsi="Times New Roman" w:cs="Times New Roman"/>
        </w:rPr>
      </w:pPr>
      <w:r w:rsidRPr="00F9232D">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F9232D" w:rsidRDefault="005A3693" w:rsidP="005A3693">
      <w:pPr>
        <w:rPr>
          <w:rFonts w:ascii="Times New Roman" w:hAnsi="Times New Roman" w:cs="Times New Roman"/>
        </w:rPr>
      </w:pPr>
      <w:r w:rsidRPr="00F9232D">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F9232D" w:rsidRDefault="005A3693" w:rsidP="005A3693">
      <w:pPr>
        <w:rPr>
          <w:rFonts w:ascii="Times New Roman" w:hAnsi="Times New Roman" w:cs="Times New Roman"/>
        </w:rPr>
      </w:pPr>
      <w:r w:rsidRPr="00F9232D">
        <w:rPr>
          <w:rFonts w:ascii="Times New Roman" w:hAnsi="Times New Roman" w:cs="Times New Roman"/>
        </w:rPr>
        <w:lastRenderedPageBreak/>
        <w:t>There will be a break between both parts.</w:t>
      </w:r>
    </w:p>
    <w:p w14:paraId="11B139D5" w14:textId="36FF0957" w:rsidR="005306AF" w:rsidRPr="00F9232D" w:rsidRDefault="005A3693" w:rsidP="005A3693">
      <w:pPr>
        <w:rPr>
          <w:rFonts w:ascii="Times New Roman" w:hAnsi="Times New Roman" w:cs="Times New Roman"/>
        </w:rPr>
      </w:pPr>
      <w:r w:rsidRPr="00F9232D">
        <w:rPr>
          <w:rFonts w:ascii="Times New Roman" w:hAnsi="Times New Roman" w:cs="Times New Roman"/>
        </w:rPr>
        <w:t>Press the space bar when you are ready to begin.</w:t>
      </w:r>
    </w:p>
    <w:p w14:paraId="7E2DD3BC" w14:textId="77777777" w:rsidR="002518F1" w:rsidRPr="00F9232D" w:rsidRDefault="002518F1" w:rsidP="00056634">
      <w:pPr>
        <w:pStyle w:val="Heading2"/>
        <w:rPr>
          <w:rFonts w:ascii="Times New Roman" w:hAnsi="Times New Roman" w:cs="Times New Roman"/>
        </w:rPr>
      </w:pPr>
      <w:r w:rsidRPr="00F9232D">
        <w:rPr>
          <w:rFonts w:ascii="Times New Roman" w:hAnsi="Times New Roman" w:cs="Times New Roman"/>
        </w:rPr>
        <w:t xml:space="preserve">Informed Consent </w:t>
      </w:r>
    </w:p>
    <w:p w14:paraId="671CE150"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F9232D" w:rsidRDefault="002518F1" w:rsidP="002518F1">
      <w:pPr>
        <w:rPr>
          <w:rFonts w:ascii="Times New Roman" w:hAnsi="Times New Roman" w:cs="Times New Roman"/>
        </w:rPr>
      </w:pPr>
      <w:r w:rsidRPr="00F9232D">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F9232D" w:rsidRDefault="002518F1" w:rsidP="002518F1">
      <w:pPr>
        <w:rPr>
          <w:rFonts w:ascii="Times New Roman" w:hAnsi="Times New Roman" w:cs="Times New Roman"/>
        </w:rPr>
      </w:pPr>
      <w:r w:rsidRPr="00F9232D">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F9232D" w:rsidRDefault="002518F1" w:rsidP="002518F1">
      <w:pPr>
        <w:rPr>
          <w:rFonts w:ascii="Times New Roman" w:hAnsi="Times New Roman" w:cs="Times New Roman"/>
        </w:rPr>
      </w:pPr>
      <w:r w:rsidRPr="00F9232D">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F9232D" w:rsidRDefault="002518F1" w:rsidP="006C4118">
      <w:pPr>
        <w:rPr>
          <w:rFonts w:ascii="Times New Roman" w:hAnsi="Times New Roman" w:cs="Times New Roman"/>
        </w:rPr>
      </w:pPr>
      <w:r w:rsidRPr="00F9232D">
        <w:rPr>
          <w:rFonts w:ascii="Times New Roman" w:hAnsi="Times New Roman" w:cs="Times New Roman"/>
        </w:rPr>
        <w:t>If you wish to participate in the study, please press the spacebar for additional instructions.</w:t>
      </w:r>
    </w:p>
    <w:p w14:paraId="4C779E68" w14:textId="474621E5" w:rsidR="00EB7464" w:rsidRPr="00F9232D" w:rsidRDefault="00EB7464">
      <w:pPr>
        <w:rPr>
          <w:rFonts w:ascii="Times New Roman" w:eastAsiaTheme="majorEastAsia" w:hAnsi="Times New Roman" w:cs="Times New Roman"/>
          <w:color w:val="0F4761" w:themeColor="accent1" w:themeShade="BF"/>
          <w:sz w:val="32"/>
          <w:szCs w:val="32"/>
        </w:rPr>
      </w:pPr>
      <w:r w:rsidRPr="00F9232D">
        <w:rPr>
          <w:rFonts w:ascii="Times New Roman" w:eastAsiaTheme="majorEastAsia" w:hAnsi="Times New Roman" w:cs="Times New Roman"/>
          <w:color w:val="0F4761" w:themeColor="accent1" w:themeShade="BF"/>
          <w:sz w:val="32"/>
          <w:szCs w:val="32"/>
        </w:rPr>
        <w:br w:type="page"/>
      </w:r>
    </w:p>
    <w:p w14:paraId="650BCB86" w14:textId="7CB08FEF" w:rsidR="00EB7464" w:rsidRPr="00F9232D" w:rsidRDefault="00EB7464" w:rsidP="00EB7464">
      <w:pPr>
        <w:pStyle w:val="Heading1"/>
        <w:jc w:val="center"/>
        <w:rPr>
          <w:rFonts w:ascii="Times New Roman" w:hAnsi="Times New Roman" w:cs="Times New Roman"/>
        </w:rPr>
      </w:pPr>
      <w:r w:rsidRPr="00F9232D">
        <w:rPr>
          <w:rFonts w:ascii="Times New Roman" w:hAnsi="Times New Roman" w:cs="Times New Roman"/>
        </w:rPr>
        <w:lastRenderedPageBreak/>
        <w:t>Supplementary Information</w:t>
      </w:r>
    </w:p>
    <w:p w14:paraId="4FB9631E" w14:textId="77777777" w:rsidR="00126705" w:rsidRPr="00F9232D" w:rsidRDefault="00126705" w:rsidP="00126705">
      <w:pPr>
        <w:pStyle w:val="Heading2"/>
        <w:rPr>
          <w:rFonts w:ascii="Times New Roman" w:hAnsi="Times New Roman" w:cs="Times New Roman"/>
        </w:rPr>
      </w:pPr>
      <w:r w:rsidRPr="00F9232D">
        <w:rPr>
          <w:rFonts w:ascii="Times New Roman" w:hAnsi="Times New Roman" w:cs="Times New Roman"/>
        </w:rPr>
        <w:t xml:space="preserve">Experiment 1a: Sensitivity Analysis of the Reaction Time </w:t>
      </w:r>
    </w:p>
    <w:p w14:paraId="0A9CE320" w14:textId="5E3D7F5F" w:rsidR="00EB7464" w:rsidRPr="00F9232D" w:rsidRDefault="009D0CBF" w:rsidP="005F4919">
      <w:pPr>
        <w:ind w:firstLine="720"/>
        <w:rPr>
          <w:rFonts w:ascii="Times New Roman" w:hAnsi="Times New Roman" w:cs="Times New Roman"/>
        </w:rPr>
      </w:pPr>
      <w:r w:rsidRPr="00F9232D">
        <w:rPr>
          <w:rFonts w:ascii="Times New Roman" w:hAnsi="Times New Roman" w:cs="Times New Roman"/>
          <w:i/>
          <w:iCs/>
        </w:rPr>
        <w:t>RT transformed with Natural Logarithm</w:t>
      </w:r>
      <w:r w:rsidRPr="00F9232D">
        <w:rPr>
          <w:rFonts w:ascii="Times New Roman" w:hAnsi="Times New Roman" w:cs="Times New Roman"/>
        </w:rPr>
        <w:t>.</w:t>
      </w:r>
      <w:r w:rsidR="00EB7464" w:rsidRPr="00F9232D">
        <w:rPr>
          <w:rFonts w:ascii="Times New Roman" w:hAnsi="Times New Roman" w:cs="Times New Roman"/>
        </w:rPr>
        <w:t xml:space="preserve"> </w:t>
      </w:r>
      <w:r w:rsidR="00E406DC" w:rsidRPr="00F9232D">
        <w:rPr>
          <w:rFonts w:ascii="Times New Roman" w:hAnsi="Times New Roman" w:cs="Times New Roman"/>
        </w:rPr>
        <w:t>W</w:t>
      </w:r>
      <w:r w:rsidR="00EB7464" w:rsidRPr="00F9232D">
        <w:rPr>
          <w:rFonts w:ascii="Times New Roman" w:hAnsi="Times New Roman" w:cs="Times New Roman"/>
        </w:rPr>
        <w:t xml:space="preserve">e ran the same LMM with condition (total versus partial), </w:t>
      </w:r>
      <w:r w:rsidR="00B94C1C" w:rsidRPr="00F9232D">
        <w:rPr>
          <w:rFonts w:ascii="Times New Roman" w:hAnsi="Times New Roman" w:cs="Times New Roman"/>
        </w:rPr>
        <w:t>B</w:t>
      </w:r>
      <w:r w:rsidR="00EB7464" w:rsidRPr="00F9232D">
        <w:rPr>
          <w:rFonts w:ascii="Times New Roman" w:hAnsi="Times New Roman" w:cs="Times New Roman"/>
        </w:rPr>
        <w:t>lock</w:t>
      </w:r>
      <w:r w:rsidR="00E82953" w:rsidRPr="00F9232D">
        <w:rPr>
          <w:rFonts w:ascii="Times New Roman" w:hAnsi="Times New Roman" w:cs="Times New Roman"/>
        </w:rPr>
        <w:t>s</w:t>
      </w:r>
      <w:r w:rsidR="00EB7464" w:rsidRPr="00F9232D">
        <w:rPr>
          <w:rFonts w:ascii="Times New Roman" w:hAnsi="Times New Roman" w:cs="Times New Roman"/>
        </w:rPr>
        <w:t>, and its interaction. We found no main effects in Total</w:t>
      </w:r>
      <w:r w:rsidR="00125AFE" w:rsidRPr="00F9232D">
        <w:rPr>
          <w:rFonts w:ascii="Times New Roman" w:hAnsi="Times New Roman" w:cs="Times New Roman"/>
        </w:rPr>
        <w:t xml:space="preserve"> reversed versus Partial reversed </w:t>
      </w:r>
      <w:r w:rsidR="00EB7464"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F9232D">
        <w:rPr>
          <w:rFonts w:ascii="Times New Roman" w:hAnsi="Times New Roman" w:cs="Times New Roman"/>
        </w:rPr>
        <w:t>] nor Block</w:t>
      </w:r>
      <w:r w:rsidR="00E82953" w:rsidRPr="00F9232D">
        <w:rPr>
          <w:rFonts w:ascii="Times New Roman" w:hAnsi="Times New Roman" w:cs="Times New Roman"/>
        </w:rPr>
        <w:t>s</w:t>
      </w:r>
      <w:r w:rsidR="00EB7464"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F9232D">
        <w:rPr>
          <w:rFonts w:ascii="Times New Roman" w:hAnsi="Times New Roman" w:cs="Times New Roman"/>
        </w:rPr>
        <w:t xml:space="preserve">], and no </w:t>
      </w:r>
      <w:r w:rsidR="00E82953" w:rsidRPr="00F9232D">
        <w:rPr>
          <w:rFonts w:ascii="Times New Roman" w:hAnsi="Times New Roman" w:cs="Times New Roman"/>
        </w:rPr>
        <w:t>I</w:t>
      </w:r>
      <w:r w:rsidR="00EB7464" w:rsidRPr="00F9232D">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F9232D">
        <w:rPr>
          <w:rFonts w:ascii="Times New Roman" w:hAnsi="Times New Roman" w:cs="Times New Roman"/>
        </w:rPr>
        <w:t>].</w:t>
      </w:r>
    </w:p>
    <w:p w14:paraId="619C85C7" w14:textId="47F9B36D" w:rsidR="009D0CBF" w:rsidRPr="00F9232D" w:rsidRDefault="009D0CBF" w:rsidP="009D0CBF">
      <w:pPr>
        <w:ind w:firstLine="720"/>
        <w:rPr>
          <w:rFonts w:ascii="Times New Roman" w:hAnsi="Times New Roman" w:cs="Times New Roman"/>
        </w:rPr>
      </w:pPr>
      <w:r w:rsidRPr="00F9232D">
        <w:rPr>
          <w:rFonts w:ascii="Times New Roman" w:hAnsi="Times New Roman" w:cs="Times New Roman"/>
          <w:i/>
          <w:iCs/>
        </w:rPr>
        <w:t>RT transformed with Root</w:t>
      </w:r>
      <w:r w:rsidR="00E406DC" w:rsidRPr="00F9232D">
        <w:rPr>
          <w:rFonts w:ascii="Times New Roman" w:hAnsi="Times New Roman" w:cs="Times New Roman"/>
          <w:i/>
          <w:iCs/>
        </w:rPr>
        <w:t xml:space="preserve"> </w:t>
      </w:r>
      <w:r w:rsidRPr="00F9232D">
        <w:rPr>
          <w:rFonts w:ascii="Times New Roman" w:hAnsi="Times New Roman" w:cs="Times New Roman"/>
          <w:i/>
          <w:iCs/>
        </w:rPr>
        <w:t>Squ</w:t>
      </w:r>
      <w:r w:rsidR="00E406DC" w:rsidRPr="00F9232D">
        <w:rPr>
          <w:rFonts w:ascii="Times New Roman" w:hAnsi="Times New Roman" w:cs="Times New Roman"/>
          <w:i/>
          <w:iCs/>
        </w:rPr>
        <w:t>are</w:t>
      </w:r>
      <w:r w:rsidRPr="00F9232D">
        <w:rPr>
          <w:rFonts w:ascii="Times New Roman" w:hAnsi="Times New Roman" w:cs="Times New Roman"/>
        </w:rPr>
        <w:t xml:space="preserve">. </w:t>
      </w:r>
      <w:r w:rsidR="00E406DC" w:rsidRPr="00F9232D">
        <w:rPr>
          <w:rFonts w:ascii="Times New Roman" w:hAnsi="Times New Roman" w:cs="Times New Roman"/>
        </w:rPr>
        <w:t>W</w:t>
      </w:r>
      <w:r w:rsidRPr="00F9232D">
        <w:rPr>
          <w:rFonts w:ascii="Times New Roman" w:hAnsi="Times New Roman" w:cs="Times New Roman"/>
        </w:rPr>
        <w:t xml:space="preserve">e ran the same LMM with condition (total versus partial), </w:t>
      </w:r>
      <w:r w:rsidR="00B94C1C" w:rsidRPr="00F9232D">
        <w:rPr>
          <w:rFonts w:ascii="Times New Roman" w:hAnsi="Times New Roman" w:cs="Times New Roman"/>
        </w:rPr>
        <w:t>B</w:t>
      </w:r>
      <w:r w:rsidRPr="00F9232D">
        <w:rPr>
          <w:rFonts w:ascii="Times New Roman" w:hAnsi="Times New Roman" w:cs="Times New Roman"/>
        </w:rPr>
        <w:t>lock</w:t>
      </w:r>
      <w:r w:rsidR="003724FC" w:rsidRPr="00F9232D">
        <w:rPr>
          <w:rFonts w:ascii="Times New Roman" w:hAnsi="Times New Roman" w:cs="Times New Roman"/>
        </w:rPr>
        <w:t>s</w:t>
      </w:r>
      <w:r w:rsidRPr="00F9232D">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F9232D">
        <w:rPr>
          <w:rFonts w:ascii="Times New Roman" w:hAnsi="Times New Roman" w:cs="Times New Roman"/>
        </w:rPr>
        <w:t>] nor Block</w:t>
      </w:r>
      <w:r w:rsidR="00471173" w:rsidRPr="00F9232D">
        <w:rPr>
          <w:rFonts w:ascii="Times New Roman" w:hAnsi="Times New Roman" w:cs="Times New Roman"/>
        </w:rPr>
        <w:t>s</w:t>
      </w:r>
      <w:r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F9232D">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F9232D">
        <w:rPr>
          <w:rFonts w:ascii="Times New Roman" w:hAnsi="Times New Roman" w:cs="Times New Roman"/>
        </w:rPr>
        <w:t>].</w:t>
      </w:r>
    </w:p>
    <w:p w14:paraId="2F558B16" w14:textId="1F436A99" w:rsidR="00126705" w:rsidRPr="00F9232D" w:rsidRDefault="00EB7464" w:rsidP="00126705">
      <w:pPr>
        <w:pStyle w:val="Heading2"/>
        <w:rPr>
          <w:rFonts w:ascii="Times New Roman" w:hAnsi="Times New Roman" w:cs="Times New Roman"/>
        </w:rPr>
      </w:pPr>
      <w:r w:rsidRPr="00F9232D">
        <w:rPr>
          <w:rFonts w:ascii="Times New Roman" w:hAnsi="Times New Roman" w:cs="Times New Roman"/>
        </w:rPr>
        <w:t xml:space="preserve">Experiment 1b: Sensitivity Analysis of the Reaction Time </w:t>
      </w:r>
    </w:p>
    <w:p w14:paraId="646C9B51" w14:textId="409F19D8" w:rsidR="00E54819" w:rsidRPr="00F9232D" w:rsidRDefault="00807606" w:rsidP="00635F24">
      <w:pPr>
        <w:ind w:firstLine="720"/>
        <w:rPr>
          <w:rFonts w:ascii="Times New Roman" w:hAnsi="Times New Roman" w:cs="Times New Roman"/>
        </w:rPr>
      </w:pPr>
      <w:r w:rsidRPr="00F9232D">
        <w:rPr>
          <w:rFonts w:ascii="Times New Roman" w:hAnsi="Times New Roman" w:cs="Times New Roman"/>
          <w:i/>
          <w:iCs/>
        </w:rPr>
        <w:t>RT transformed with Natural Logarithm</w:t>
      </w:r>
      <w:r w:rsidRPr="00F9232D">
        <w:rPr>
          <w:rFonts w:ascii="Times New Roman" w:hAnsi="Times New Roman" w:cs="Times New Roman"/>
        </w:rPr>
        <w:t xml:space="preserve">. We </w:t>
      </w:r>
      <w:r w:rsidR="00EF7A0B" w:rsidRPr="00F9232D">
        <w:rPr>
          <w:rFonts w:ascii="Times New Roman" w:hAnsi="Times New Roman" w:cs="Times New Roman"/>
        </w:rPr>
        <w:t xml:space="preserve">ran the same LMM with condition (total versus partial), </w:t>
      </w:r>
      <w:r w:rsidR="00B94C1C" w:rsidRPr="00F9232D">
        <w:rPr>
          <w:rFonts w:ascii="Times New Roman" w:hAnsi="Times New Roman" w:cs="Times New Roman"/>
        </w:rPr>
        <w:t>B</w:t>
      </w:r>
      <w:r w:rsidR="00EF7A0B" w:rsidRPr="00F9232D">
        <w:rPr>
          <w:rFonts w:ascii="Times New Roman" w:hAnsi="Times New Roman" w:cs="Times New Roman"/>
        </w:rPr>
        <w:t>lock</w:t>
      </w:r>
      <w:r w:rsidR="003724FC" w:rsidRPr="00F9232D">
        <w:rPr>
          <w:rFonts w:ascii="Times New Roman" w:hAnsi="Times New Roman" w:cs="Times New Roman"/>
        </w:rPr>
        <w:t>s</w:t>
      </w:r>
      <w:r w:rsidR="00EF7A0B" w:rsidRPr="00F9232D">
        <w:rPr>
          <w:rFonts w:ascii="Times New Roman" w:hAnsi="Times New Roman" w:cs="Times New Roman"/>
        </w:rPr>
        <w:t xml:space="preserve">, and its interaction. We found </w:t>
      </w:r>
      <w:r w:rsidR="009E4361" w:rsidRPr="00F9232D">
        <w:rPr>
          <w:rFonts w:ascii="Times New Roman" w:hAnsi="Times New Roman" w:cs="Times New Roman"/>
        </w:rPr>
        <w:t xml:space="preserve">the </w:t>
      </w:r>
      <w:r w:rsidR="00EF7A0B" w:rsidRPr="00F9232D">
        <w:rPr>
          <w:rFonts w:ascii="Times New Roman" w:hAnsi="Times New Roman" w:cs="Times New Roman"/>
        </w:rPr>
        <w:t xml:space="preserve">main </w:t>
      </w:r>
      <w:r w:rsidR="009E4361" w:rsidRPr="00F9232D">
        <w:rPr>
          <w:rFonts w:ascii="Times New Roman" w:hAnsi="Times New Roman" w:cs="Times New Roman"/>
        </w:rPr>
        <w:t xml:space="preserve">significant </w:t>
      </w:r>
      <w:r w:rsidR="00EF7A0B" w:rsidRPr="00F9232D">
        <w:rPr>
          <w:rFonts w:ascii="Times New Roman" w:hAnsi="Times New Roman" w:cs="Times New Roman"/>
        </w:rPr>
        <w:t>effects in Total</w:t>
      </w:r>
      <w:r w:rsidR="001F7E99" w:rsidRPr="00F9232D">
        <w:rPr>
          <w:rFonts w:ascii="Times New Roman" w:hAnsi="Times New Roman" w:cs="Times New Roman"/>
        </w:rPr>
        <w:t xml:space="preserve"> reversed versus Partial reversed </w:t>
      </w:r>
      <w:r w:rsidR="00EF7A0B"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F9232D">
        <w:rPr>
          <w:rFonts w:ascii="Times New Roman" w:hAnsi="Times New Roman" w:cs="Times New Roman"/>
        </w:rPr>
        <w:t xml:space="preserve">] </w:t>
      </w:r>
      <w:r w:rsidR="001F7E99" w:rsidRPr="00F9232D">
        <w:rPr>
          <w:rFonts w:ascii="Times New Roman" w:hAnsi="Times New Roman" w:cs="Times New Roman"/>
        </w:rPr>
        <w:t xml:space="preserve">and </w:t>
      </w:r>
      <w:r w:rsidR="00EF7A0B" w:rsidRPr="00F9232D">
        <w:rPr>
          <w:rFonts w:ascii="Times New Roman" w:hAnsi="Times New Roman" w:cs="Times New Roman"/>
        </w:rPr>
        <w:t>Block</w:t>
      </w:r>
      <w:r w:rsidR="003724FC" w:rsidRPr="00F9232D">
        <w:rPr>
          <w:rFonts w:ascii="Times New Roman" w:hAnsi="Times New Roman" w:cs="Times New Roman"/>
        </w:rPr>
        <w:t>s</w:t>
      </w:r>
      <w:r w:rsidR="00EF7A0B"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F9232D">
        <w:rPr>
          <w:rFonts w:ascii="Times New Roman" w:hAnsi="Times New Roman" w:cs="Times New Roman"/>
        </w:rPr>
        <w:t xml:space="preserve">], </w:t>
      </w:r>
      <w:r w:rsidR="001F7E99" w:rsidRPr="00F9232D">
        <w:rPr>
          <w:rFonts w:ascii="Times New Roman" w:hAnsi="Times New Roman" w:cs="Times New Roman"/>
        </w:rPr>
        <w:t xml:space="preserve">but </w:t>
      </w:r>
      <w:r w:rsidR="00EF7A0B" w:rsidRPr="00F9232D">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F9232D">
        <w:rPr>
          <w:rFonts w:ascii="Times New Roman" w:hAnsi="Times New Roman" w:cs="Times New Roman"/>
        </w:rPr>
        <w:t>].</w:t>
      </w:r>
    </w:p>
    <w:p w14:paraId="1131401D" w14:textId="183EBAB8" w:rsidR="00FE5C88" w:rsidRPr="00F9232D" w:rsidRDefault="00FE5C88" w:rsidP="00FE5C88">
      <w:pPr>
        <w:ind w:firstLine="720"/>
        <w:rPr>
          <w:rFonts w:ascii="Times New Roman" w:hAnsi="Times New Roman" w:cs="Times New Roman"/>
        </w:rPr>
      </w:pPr>
      <w:r w:rsidRPr="00F9232D">
        <w:rPr>
          <w:rFonts w:ascii="Times New Roman" w:hAnsi="Times New Roman" w:cs="Times New Roman"/>
          <w:i/>
          <w:iCs/>
        </w:rPr>
        <w:t>RT transformed with Root Square</w:t>
      </w:r>
      <w:r w:rsidRPr="00F9232D">
        <w:rPr>
          <w:rFonts w:ascii="Times New Roman" w:hAnsi="Times New Roman" w:cs="Times New Roman"/>
        </w:rPr>
        <w:t xml:space="preserve">. We ran the same LMM with condition (total versus partial), </w:t>
      </w:r>
      <w:r w:rsidR="00EC14A9" w:rsidRPr="00F9232D">
        <w:rPr>
          <w:rFonts w:ascii="Times New Roman" w:hAnsi="Times New Roman" w:cs="Times New Roman"/>
        </w:rPr>
        <w:t>B</w:t>
      </w:r>
      <w:r w:rsidRPr="00F9232D">
        <w:rPr>
          <w:rFonts w:ascii="Times New Roman" w:hAnsi="Times New Roman" w:cs="Times New Roman"/>
        </w:rPr>
        <w:t>lock</w:t>
      </w:r>
      <w:r w:rsidR="003724FC" w:rsidRPr="00F9232D">
        <w:rPr>
          <w:rFonts w:ascii="Times New Roman" w:hAnsi="Times New Roman" w:cs="Times New Roman"/>
        </w:rPr>
        <w:t>s</w:t>
      </w:r>
      <w:r w:rsidRPr="00F9232D">
        <w:rPr>
          <w:rFonts w:ascii="Times New Roman" w:hAnsi="Times New Roman" w:cs="Times New Roman"/>
        </w:rPr>
        <w:t xml:space="preserve">, and its interaction. We found </w:t>
      </w:r>
      <w:r w:rsidR="00E1425B" w:rsidRPr="00F9232D">
        <w:rPr>
          <w:rFonts w:ascii="Times New Roman" w:hAnsi="Times New Roman" w:cs="Times New Roman"/>
        </w:rPr>
        <w:t>a</w:t>
      </w:r>
      <w:r w:rsidRPr="00F9232D">
        <w:rPr>
          <w:rFonts w:ascii="Times New Roman" w:hAnsi="Times New Roman" w:cs="Times New Roman"/>
        </w:rPr>
        <w:t xml:space="preserve"> main effect</w:t>
      </w:r>
      <w:r w:rsidR="00E1425B" w:rsidRPr="00F9232D">
        <w:rPr>
          <w:rFonts w:ascii="Times New Roman" w:hAnsi="Times New Roman" w:cs="Times New Roman"/>
        </w:rPr>
        <w:t xml:space="preserve"> </w:t>
      </w:r>
      <w:r w:rsidRPr="00F9232D">
        <w:rPr>
          <w:rFonts w:ascii="Times New Roman" w:hAnsi="Times New Roman" w:cs="Times New Roman"/>
        </w:rPr>
        <w:t>in Total</w:t>
      </w:r>
      <w:r w:rsidR="001F7E99" w:rsidRPr="00F9232D">
        <w:rPr>
          <w:rFonts w:ascii="Times New Roman" w:hAnsi="Times New Roman" w:cs="Times New Roman"/>
        </w:rPr>
        <w:t xml:space="preserve"> reversed versus Partial reversed </w:t>
      </w:r>
      <w:r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F9232D">
        <w:rPr>
          <w:rFonts w:ascii="Times New Roman" w:hAnsi="Times New Roman" w:cs="Times New Roman"/>
        </w:rPr>
        <w:t>]</w:t>
      </w:r>
      <w:r w:rsidR="001E3C52" w:rsidRPr="00F9232D">
        <w:rPr>
          <w:rFonts w:ascii="Times New Roman" w:hAnsi="Times New Roman" w:cs="Times New Roman"/>
        </w:rPr>
        <w:t xml:space="preserve">, but not in </w:t>
      </w:r>
      <w:r w:rsidRPr="00F9232D">
        <w:rPr>
          <w:rFonts w:ascii="Times New Roman" w:hAnsi="Times New Roman" w:cs="Times New Roman"/>
        </w:rPr>
        <w:t>Block</w:t>
      </w:r>
      <w:r w:rsidR="003724FC" w:rsidRPr="00F9232D">
        <w:rPr>
          <w:rFonts w:ascii="Times New Roman" w:hAnsi="Times New Roman" w:cs="Times New Roman"/>
        </w:rPr>
        <w:t>s</w:t>
      </w:r>
      <w:r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F9232D">
        <w:rPr>
          <w:rFonts w:ascii="Times New Roman" w:hAnsi="Times New Roman" w:cs="Times New Roman"/>
        </w:rPr>
        <w:t>]</w:t>
      </w:r>
      <w:r w:rsidR="001E3C52" w:rsidRPr="00F9232D">
        <w:rPr>
          <w:rFonts w:ascii="Times New Roman" w:hAnsi="Times New Roman" w:cs="Times New Roman"/>
        </w:rPr>
        <w:t xml:space="preserve"> nor the</w:t>
      </w:r>
      <w:r w:rsidRPr="00F9232D">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F9232D">
        <w:rPr>
          <w:rFonts w:ascii="Times New Roman" w:hAnsi="Times New Roman" w:cs="Times New Roman"/>
        </w:rPr>
        <w:t>].</w:t>
      </w:r>
    </w:p>
    <w:p w14:paraId="01B81BDE" w14:textId="77777777" w:rsidR="00EE7864" w:rsidRPr="00F9232D" w:rsidRDefault="00EE7864">
      <w:pPr>
        <w:rPr>
          <w:rFonts w:ascii="Times New Roman" w:eastAsiaTheme="majorEastAsia" w:hAnsi="Times New Roman" w:cs="Times New Roman"/>
          <w:color w:val="0F4761" w:themeColor="accent1" w:themeShade="BF"/>
          <w:sz w:val="26"/>
          <w:szCs w:val="26"/>
        </w:rPr>
      </w:pPr>
      <w:r w:rsidRPr="00F9232D">
        <w:rPr>
          <w:rFonts w:ascii="Times New Roman" w:hAnsi="Times New Roman" w:cs="Times New Roman"/>
        </w:rPr>
        <w:br w:type="page"/>
      </w:r>
    </w:p>
    <w:p w14:paraId="7DC07A3C" w14:textId="35FC5FC9" w:rsidR="00EE7864" w:rsidRPr="00F9232D" w:rsidRDefault="00EE7864" w:rsidP="00EE7864">
      <w:pPr>
        <w:pStyle w:val="Heading2"/>
        <w:rPr>
          <w:rFonts w:ascii="Times New Roman" w:hAnsi="Times New Roman" w:cs="Times New Roman"/>
        </w:rPr>
      </w:pPr>
      <w:r w:rsidRPr="00F9232D">
        <w:rPr>
          <w:rFonts w:ascii="Times New Roman" w:hAnsi="Times New Roman" w:cs="Times New Roman"/>
        </w:rPr>
        <w:lastRenderedPageBreak/>
        <w:t>Experiment 2: Multidimensional Scaling (</w:t>
      </w:r>
      <w:r w:rsidRPr="00F9232D">
        <w:rPr>
          <w:rFonts w:ascii="Times New Roman" w:hAnsi="Times New Roman" w:cs="Times New Roman"/>
          <w:i/>
          <w:iCs/>
        </w:rPr>
        <w:t>k</w:t>
      </w:r>
      <w:r w:rsidRPr="00F9232D">
        <w:rPr>
          <w:rFonts w:ascii="Times New Roman" w:hAnsi="Times New Roman" w:cs="Times New Roman"/>
        </w:rPr>
        <w:t xml:space="preserve">=3) </w:t>
      </w:r>
    </w:p>
    <w:p w14:paraId="0974F528" w14:textId="4128DA21" w:rsidR="00EE7864" w:rsidRPr="00F9232D" w:rsidRDefault="00EE7864" w:rsidP="00353B43">
      <w:pPr>
        <w:rPr>
          <w:rFonts w:ascii="Times New Roman" w:hAnsi="Times New Roman" w:cs="Times New Roman"/>
        </w:rPr>
      </w:pPr>
    </w:p>
    <w:p w14:paraId="0BF23E3B" w14:textId="77777777" w:rsidR="00E76FCC" w:rsidRPr="00F9232D" w:rsidRDefault="006E5CEF" w:rsidP="00E76FCC">
      <w:pPr>
        <w:rPr>
          <w:rFonts w:ascii="Times New Roman" w:hAnsi="Times New Roman" w:cs="Times New Roman"/>
          <w:b/>
          <w:bCs/>
        </w:rPr>
      </w:pPr>
      <w:r w:rsidRPr="00F9232D">
        <w:rPr>
          <w:rFonts w:ascii="Times New Roman" w:hAnsi="Times New Roman" w:cs="Times New Roman"/>
          <w:b/>
          <w:bCs/>
          <w:noProof/>
        </w:rPr>
        <w:drawing>
          <wp:inline distT="0" distB="0" distL="0" distR="0" wp14:anchorId="0E0C26A9" wp14:editId="261FF5EF">
            <wp:extent cx="5338203" cy="4881623"/>
            <wp:effectExtent l="0" t="0" r="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343196" cy="4886189"/>
                    </a:xfrm>
                    <a:prstGeom prst="rect">
                      <a:avLst/>
                    </a:prstGeom>
                  </pic:spPr>
                </pic:pic>
              </a:graphicData>
            </a:graphic>
          </wp:inline>
        </w:drawing>
      </w:r>
      <w:r w:rsidRPr="00F9232D">
        <w:rPr>
          <w:rFonts w:ascii="Times New Roman" w:hAnsi="Times New Roman" w:cs="Times New Roman"/>
          <w:b/>
          <w:bCs/>
        </w:rPr>
        <w:br/>
      </w:r>
    </w:p>
    <w:p w14:paraId="688F282E" w14:textId="49354AB4" w:rsidR="006C4118" w:rsidRPr="00F9232D" w:rsidRDefault="0047336F" w:rsidP="007B2B48">
      <w:pPr>
        <w:ind w:left="720"/>
        <w:rPr>
          <w:rFonts w:ascii="Times New Roman" w:hAnsi="Times New Roman" w:cs="Times New Roman"/>
          <w:i/>
          <w:iCs/>
        </w:rPr>
      </w:pPr>
      <w:r w:rsidRPr="00F9232D">
        <w:rPr>
          <w:rFonts w:ascii="Times New Roman" w:hAnsi="Times New Roman" w:cs="Times New Roman"/>
          <w:b/>
          <w:bCs/>
        </w:rPr>
        <w:t>Figure S1</w:t>
      </w:r>
      <w:r w:rsidRPr="00F9232D">
        <w:rPr>
          <w:rFonts w:ascii="Times New Roman" w:hAnsi="Times New Roman" w:cs="Times New Roman"/>
        </w:rPr>
        <w:t xml:space="preserve">. </w:t>
      </w:r>
      <w:r w:rsidRPr="00F9232D">
        <w:rPr>
          <w:rFonts w:ascii="Times New Roman" w:hAnsi="Times New Roman" w:cs="Times New Roman"/>
          <w:i/>
          <w:iCs/>
        </w:rPr>
        <w:t>Category Similarity Analysis, using two psychological dimensions (multidimensional scaling with k=3) in the psychological space.</w:t>
      </w:r>
      <w:r w:rsidRPr="00F9232D">
        <w:rPr>
          <w:rFonts w:ascii="Times New Roman" w:hAnsi="Times New Roman" w:cs="Times New Roman"/>
        </w:rPr>
        <w:t xml:space="preserve"> </w:t>
      </w:r>
      <w:r w:rsidRPr="00F9232D">
        <w:rPr>
          <w:rFonts w:ascii="Times New Roman" w:hAnsi="Times New Roman" w:cs="Times New Roman"/>
          <w:i/>
          <w:iCs/>
        </w:rPr>
        <w:t>Left panels (</w:t>
      </w:r>
      <w:r w:rsidRPr="00F9232D">
        <w:rPr>
          <w:rFonts w:ascii="Times New Roman" w:hAnsi="Times New Roman" w:cs="Times New Roman"/>
          <w:b/>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C</w:t>
      </w:r>
      <w:r w:rsidRPr="00F9232D">
        <w:rPr>
          <w:rFonts w:ascii="Times New Roman" w:hAnsi="Times New Roman" w:cs="Times New Roman"/>
          <w:i/>
          <w:iCs/>
        </w:rPr>
        <w:t>) represent Experiment 1a results for the exemplars for Set 1, and the right panels (</w:t>
      </w:r>
      <w:r w:rsidRPr="00F9232D">
        <w:rPr>
          <w:rFonts w:ascii="Times New Roman" w:hAnsi="Times New Roman" w:cs="Times New Roman"/>
          <w:b/>
          <w:bCs/>
          <w:i/>
          <w:iCs/>
        </w:rPr>
        <w:t>B</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represent the comparisons conducted with exemplars in Set 2. </w:t>
      </w:r>
      <w:r w:rsidR="00C51675" w:rsidRPr="00F9232D">
        <w:rPr>
          <w:rFonts w:ascii="Times New Roman" w:hAnsi="Times New Roman" w:cs="Times New Roman"/>
          <w:i/>
          <w:iCs/>
        </w:rPr>
        <w:t xml:space="preserve">Each dark point represents a comparison for each participant, i.e., for each of the 28 stimulus comparisons. Boxplots represent the median, interquartile (IQR) range, and the whiskers are 1.5 the IQR. ***: p &lt; .001, **: p &lt; .01, *: p &lt; .05. </w:t>
      </w:r>
    </w:p>
    <w:p w14:paraId="6D6646ED" w14:textId="77777777" w:rsidR="007B2B48" w:rsidRPr="007B2B48" w:rsidRDefault="007B2B48" w:rsidP="004C521E">
      <w:pPr>
        <w:rPr>
          <w:rFonts w:ascii="Times New Roman" w:hAnsi="Times New Roman" w:cs="Times New Roman"/>
          <w:i/>
          <w:iCs/>
        </w:rPr>
      </w:pPr>
    </w:p>
    <w:sectPr w:rsidR="007B2B48" w:rsidRPr="007B2B48" w:rsidSect="00AC1FC9">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93D51" w14:textId="77777777" w:rsidR="00C63E26" w:rsidRDefault="00C63E26" w:rsidP="00663D07">
      <w:pPr>
        <w:spacing w:after="0" w:line="240" w:lineRule="auto"/>
      </w:pPr>
      <w:r>
        <w:separator/>
      </w:r>
    </w:p>
  </w:endnote>
  <w:endnote w:type="continuationSeparator" w:id="0">
    <w:p w14:paraId="47BBD790" w14:textId="77777777" w:rsidR="00C63E26" w:rsidRDefault="00C63E26"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250862"/>
      <w:docPartObj>
        <w:docPartGallery w:val="Page Numbers (Bottom of Page)"/>
        <w:docPartUnique/>
      </w:docPartObj>
    </w:sdtPr>
    <w:sdtEndPr>
      <w:rPr>
        <w:noProof/>
      </w:rPr>
    </w:sdtEndPr>
    <w:sdtContent>
      <w:p w14:paraId="331AF328" w14:textId="3EE00607" w:rsidR="00645F80" w:rsidRDefault="00645F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DFC0F" w14:textId="77777777" w:rsidR="00645F80" w:rsidRDefault="00645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8C04A9" w14:textId="77777777" w:rsidR="00C63E26" w:rsidRDefault="00C63E26" w:rsidP="00663D07">
      <w:pPr>
        <w:spacing w:after="0" w:line="240" w:lineRule="auto"/>
      </w:pPr>
      <w:r>
        <w:separator/>
      </w:r>
    </w:p>
  </w:footnote>
  <w:footnote w:type="continuationSeparator" w:id="0">
    <w:p w14:paraId="3A9BC90E" w14:textId="77777777" w:rsidR="00C63E26" w:rsidRDefault="00C63E26"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5132" w14:textId="1894AC8C" w:rsidR="00DD5523" w:rsidRPr="00C42B97" w:rsidRDefault="00DD5523">
    <w:pPr>
      <w:pStyle w:val="Header"/>
      <w:rPr>
        <w:rFonts w:ascii="Times New Roman" w:hAnsi="Times New Roman" w:cs="Times New Roman"/>
      </w:rPr>
    </w:pPr>
    <w:r w:rsidRPr="00C42B97">
      <w:rPr>
        <w:rFonts w:ascii="Times New Roman" w:hAnsi="Times New Roman" w:cs="Times New Roman"/>
      </w:rPr>
      <w:t>Categorical Reversal Learning: Neural Network</w:t>
    </w:r>
    <w:r w:rsidR="00645F80" w:rsidRPr="00C42B97">
      <w:rPr>
        <w:rFonts w:ascii="Times New Roman" w:hAnsi="Times New Roman" w:cs="Times New Roman"/>
      </w:rPr>
      <w:t xml:space="preserve"> with Dynamic Learning Rates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1D30"/>
    <w:rsid w:val="00002418"/>
    <w:rsid w:val="000047D9"/>
    <w:rsid w:val="00004D7C"/>
    <w:rsid w:val="000055CC"/>
    <w:rsid w:val="00007231"/>
    <w:rsid w:val="00010B7A"/>
    <w:rsid w:val="00010BDF"/>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1F3F"/>
    <w:rsid w:val="00052326"/>
    <w:rsid w:val="00052385"/>
    <w:rsid w:val="0005354F"/>
    <w:rsid w:val="0005362F"/>
    <w:rsid w:val="00053B58"/>
    <w:rsid w:val="00053BB8"/>
    <w:rsid w:val="00054E89"/>
    <w:rsid w:val="0005560D"/>
    <w:rsid w:val="0005604E"/>
    <w:rsid w:val="000563BA"/>
    <w:rsid w:val="00056634"/>
    <w:rsid w:val="00056A0A"/>
    <w:rsid w:val="000578DF"/>
    <w:rsid w:val="00061534"/>
    <w:rsid w:val="000616F2"/>
    <w:rsid w:val="00061B70"/>
    <w:rsid w:val="00062F51"/>
    <w:rsid w:val="000633F7"/>
    <w:rsid w:val="000648F2"/>
    <w:rsid w:val="00065D2A"/>
    <w:rsid w:val="000662A6"/>
    <w:rsid w:val="0006743A"/>
    <w:rsid w:val="00070ED8"/>
    <w:rsid w:val="0007262C"/>
    <w:rsid w:val="00073827"/>
    <w:rsid w:val="00074AE8"/>
    <w:rsid w:val="00075E30"/>
    <w:rsid w:val="00077073"/>
    <w:rsid w:val="00077D33"/>
    <w:rsid w:val="00081449"/>
    <w:rsid w:val="000824BD"/>
    <w:rsid w:val="00082829"/>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F94"/>
    <w:rsid w:val="000D49B5"/>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0F7525"/>
    <w:rsid w:val="00100088"/>
    <w:rsid w:val="00100123"/>
    <w:rsid w:val="00100439"/>
    <w:rsid w:val="00100A6C"/>
    <w:rsid w:val="00101626"/>
    <w:rsid w:val="001023F0"/>
    <w:rsid w:val="00102627"/>
    <w:rsid w:val="00102ADC"/>
    <w:rsid w:val="00103A4D"/>
    <w:rsid w:val="00103F94"/>
    <w:rsid w:val="0010450E"/>
    <w:rsid w:val="00105FD0"/>
    <w:rsid w:val="001066CD"/>
    <w:rsid w:val="00106C02"/>
    <w:rsid w:val="00107366"/>
    <w:rsid w:val="00110D18"/>
    <w:rsid w:val="001110D6"/>
    <w:rsid w:val="00111B01"/>
    <w:rsid w:val="00112497"/>
    <w:rsid w:val="00112FB8"/>
    <w:rsid w:val="001140B3"/>
    <w:rsid w:val="0011570F"/>
    <w:rsid w:val="001159B4"/>
    <w:rsid w:val="0011615B"/>
    <w:rsid w:val="001167EC"/>
    <w:rsid w:val="00120050"/>
    <w:rsid w:val="00120515"/>
    <w:rsid w:val="00122A1D"/>
    <w:rsid w:val="00122A59"/>
    <w:rsid w:val="00122AC9"/>
    <w:rsid w:val="0012377E"/>
    <w:rsid w:val="00123BD4"/>
    <w:rsid w:val="00123C68"/>
    <w:rsid w:val="00125AFE"/>
    <w:rsid w:val="00125D29"/>
    <w:rsid w:val="00126372"/>
    <w:rsid w:val="00126705"/>
    <w:rsid w:val="00126DB3"/>
    <w:rsid w:val="00127085"/>
    <w:rsid w:val="00127191"/>
    <w:rsid w:val="00127F72"/>
    <w:rsid w:val="00132537"/>
    <w:rsid w:val="0013253E"/>
    <w:rsid w:val="00132631"/>
    <w:rsid w:val="0013312D"/>
    <w:rsid w:val="00133B10"/>
    <w:rsid w:val="00135FDD"/>
    <w:rsid w:val="00137E20"/>
    <w:rsid w:val="0014122C"/>
    <w:rsid w:val="001421FE"/>
    <w:rsid w:val="00142755"/>
    <w:rsid w:val="00142AC8"/>
    <w:rsid w:val="00142CE4"/>
    <w:rsid w:val="001438A8"/>
    <w:rsid w:val="00143CA7"/>
    <w:rsid w:val="00144890"/>
    <w:rsid w:val="00144BB5"/>
    <w:rsid w:val="00145E7E"/>
    <w:rsid w:val="001466D2"/>
    <w:rsid w:val="00146CF3"/>
    <w:rsid w:val="00147057"/>
    <w:rsid w:val="00154749"/>
    <w:rsid w:val="00155B99"/>
    <w:rsid w:val="00155D6D"/>
    <w:rsid w:val="00156E67"/>
    <w:rsid w:val="001577CE"/>
    <w:rsid w:val="00160394"/>
    <w:rsid w:val="00160B97"/>
    <w:rsid w:val="00160E28"/>
    <w:rsid w:val="00161512"/>
    <w:rsid w:val="0016182F"/>
    <w:rsid w:val="001618B5"/>
    <w:rsid w:val="00162815"/>
    <w:rsid w:val="001630EB"/>
    <w:rsid w:val="001631C5"/>
    <w:rsid w:val="001631CC"/>
    <w:rsid w:val="00163915"/>
    <w:rsid w:val="001646CC"/>
    <w:rsid w:val="00164A3F"/>
    <w:rsid w:val="001656F2"/>
    <w:rsid w:val="00165B30"/>
    <w:rsid w:val="001667E3"/>
    <w:rsid w:val="00166A0B"/>
    <w:rsid w:val="001673D4"/>
    <w:rsid w:val="00173D9A"/>
    <w:rsid w:val="001755C0"/>
    <w:rsid w:val="001766FF"/>
    <w:rsid w:val="00176A21"/>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1D6D"/>
    <w:rsid w:val="001A1FAF"/>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0E20"/>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3A73"/>
    <w:rsid w:val="002045F9"/>
    <w:rsid w:val="002069E6"/>
    <w:rsid w:val="00206D5F"/>
    <w:rsid w:val="00212949"/>
    <w:rsid w:val="00213E7D"/>
    <w:rsid w:val="0021634E"/>
    <w:rsid w:val="002168C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B9A"/>
    <w:rsid w:val="00235D27"/>
    <w:rsid w:val="002377A0"/>
    <w:rsid w:val="00240F4E"/>
    <w:rsid w:val="0024191E"/>
    <w:rsid w:val="00242316"/>
    <w:rsid w:val="00243C85"/>
    <w:rsid w:val="00246446"/>
    <w:rsid w:val="00250D47"/>
    <w:rsid w:val="002518F1"/>
    <w:rsid w:val="00252563"/>
    <w:rsid w:val="00252AC2"/>
    <w:rsid w:val="002537D2"/>
    <w:rsid w:val="00254015"/>
    <w:rsid w:val="002547B6"/>
    <w:rsid w:val="002551C9"/>
    <w:rsid w:val="00255618"/>
    <w:rsid w:val="00256A10"/>
    <w:rsid w:val="00260912"/>
    <w:rsid w:val="00260D72"/>
    <w:rsid w:val="00261D93"/>
    <w:rsid w:val="0026220B"/>
    <w:rsid w:val="00262402"/>
    <w:rsid w:val="002630CB"/>
    <w:rsid w:val="002664B1"/>
    <w:rsid w:val="00266726"/>
    <w:rsid w:val="00270990"/>
    <w:rsid w:val="00270EBB"/>
    <w:rsid w:val="00272075"/>
    <w:rsid w:val="002726AF"/>
    <w:rsid w:val="002734E3"/>
    <w:rsid w:val="0027584D"/>
    <w:rsid w:val="00276F7C"/>
    <w:rsid w:val="00277467"/>
    <w:rsid w:val="002775D1"/>
    <w:rsid w:val="00277EC9"/>
    <w:rsid w:val="00280055"/>
    <w:rsid w:val="00280393"/>
    <w:rsid w:val="0028159F"/>
    <w:rsid w:val="00281F26"/>
    <w:rsid w:val="00283E0B"/>
    <w:rsid w:val="00284147"/>
    <w:rsid w:val="002859BB"/>
    <w:rsid w:val="00286092"/>
    <w:rsid w:val="002864A2"/>
    <w:rsid w:val="00290000"/>
    <w:rsid w:val="002936AC"/>
    <w:rsid w:val="00293A23"/>
    <w:rsid w:val="00297213"/>
    <w:rsid w:val="002A003D"/>
    <w:rsid w:val="002A007F"/>
    <w:rsid w:val="002A1A2E"/>
    <w:rsid w:val="002A2980"/>
    <w:rsid w:val="002A351F"/>
    <w:rsid w:val="002A43E5"/>
    <w:rsid w:val="002A5337"/>
    <w:rsid w:val="002A65D5"/>
    <w:rsid w:val="002A67AD"/>
    <w:rsid w:val="002A6908"/>
    <w:rsid w:val="002A6BA7"/>
    <w:rsid w:val="002A78F5"/>
    <w:rsid w:val="002B15EE"/>
    <w:rsid w:val="002B1D4A"/>
    <w:rsid w:val="002B41CD"/>
    <w:rsid w:val="002B493C"/>
    <w:rsid w:val="002B64B4"/>
    <w:rsid w:val="002B6B20"/>
    <w:rsid w:val="002B7634"/>
    <w:rsid w:val="002C0953"/>
    <w:rsid w:val="002C1943"/>
    <w:rsid w:val="002C2A6A"/>
    <w:rsid w:val="002C3532"/>
    <w:rsid w:val="002C4FD6"/>
    <w:rsid w:val="002C5CF9"/>
    <w:rsid w:val="002C744C"/>
    <w:rsid w:val="002C7A11"/>
    <w:rsid w:val="002D0264"/>
    <w:rsid w:val="002D2A7C"/>
    <w:rsid w:val="002D2EC6"/>
    <w:rsid w:val="002D38AF"/>
    <w:rsid w:val="002D5263"/>
    <w:rsid w:val="002D556C"/>
    <w:rsid w:val="002D644F"/>
    <w:rsid w:val="002D6C03"/>
    <w:rsid w:val="002D7744"/>
    <w:rsid w:val="002E0C5A"/>
    <w:rsid w:val="002E167C"/>
    <w:rsid w:val="002E3641"/>
    <w:rsid w:val="002E3C5C"/>
    <w:rsid w:val="002E43C5"/>
    <w:rsid w:val="002E4A38"/>
    <w:rsid w:val="002E4FD3"/>
    <w:rsid w:val="002E5A7D"/>
    <w:rsid w:val="002E5D53"/>
    <w:rsid w:val="002E6170"/>
    <w:rsid w:val="002E667F"/>
    <w:rsid w:val="002E6DEF"/>
    <w:rsid w:val="002F77A8"/>
    <w:rsid w:val="003026D7"/>
    <w:rsid w:val="003033D3"/>
    <w:rsid w:val="00303F23"/>
    <w:rsid w:val="00304C15"/>
    <w:rsid w:val="00305683"/>
    <w:rsid w:val="00305950"/>
    <w:rsid w:val="00305992"/>
    <w:rsid w:val="003074A6"/>
    <w:rsid w:val="00310E3B"/>
    <w:rsid w:val="00310FD3"/>
    <w:rsid w:val="003116EF"/>
    <w:rsid w:val="003119FA"/>
    <w:rsid w:val="00312E98"/>
    <w:rsid w:val="0031526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2B6C"/>
    <w:rsid w:val="00353B43"/>
    <w:rsid w:val="00353E79"/>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55A"/>
    <w:rsid w:val="00381C02"/>
    <w:rsid w:val="00382E19"/>
    <w:rsid w:val="00383E03"/>
    <w:rsid w:val="003841DA"/>
    <w:rsid w:val="00384EE6"/>
    <w:rsid w:val="003862C5"/>
    <w:rsid w:val="00386863"/>
    <w:rsid w:val="003869BB"/>
    <w:rsid w:val="003875B6"/>
    <w:rsid w:val="003878F2"/>
    <w:rsid w:val="003904DA"/>
    <w:rsid w:val="003909ED"/>
    <w:rsid w:val="00390C7E"/>
    <w:rsid w:val="0039144F"/>
    <w:rsid w:val="0039264F"/>
    <w:rsid w:val="00392BB3"/>
    <w:rsid w:val="00394539"/>
    <w:rsid w:val="0039539D"/>
    <w:rsid w:val="0039637F"/>
    <w:rsid w:val="003966D0"/>
    <w:rsid w:val="00396ACF"/>
    <w:rsid w:val="003A0374"/>
    <w:rsid w:val="003A35EB"/>
    <w:rsid w:val="003A3D32"/>
    <w:rsid w:val="003A5072"/>
    <w:rsid w:val="003A5253"/>
    <w:rsid w:val="003A553B"/>
    <w:rsid w:val="003A5CB5"/>
    <w:rsid w:val="003A6231"/>
    <w:rsid w:val="003A70AD"/>
    <w:rsid w:val="003B0B1B"/>
    <w:rsid w:val="003B1952"/>
    <w:rsid w:val="003B1A33"/>
    <w:rsid w:val="003B3CAC"/>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42ED"/>
    <w:rsid w:val="00415902"/>
    <w:rsid w:val="00416664"/>
    <w:rsid w:val="00416A67"/>
    <w:rsid w:val="004179C5"/>
    <w:rsid w:val="00420AEA"/>
    <w:rsid w:val="00420B13"/>
    <w:rsid w:val="00420E9B"/>
    <w:rsid w:val="004216DA"/>
    <w:rsid w:val="004219A3"/>
    <w:rsid w:val="0042350F"/>
    <w:rsid w:val="00424248"/>
    <w:rsid w:val="0042538A"/>
    <w:rsid w:val="00426F4B"/>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47C97"/>
    <w:rsid w:val="00451D6A"/>
    <w:rsid w:val="0045341F"/>
    <w:rsid w:val="004536A9"/>
    <w:rsid w:val="00453939"/>
    <w:rsid w:val="00454761"/>
    <w:rsid w:val="00456115"/>
    <w:rsid w:val="00460A97"/>
    <w:rsid w:val="00460CAD"/>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9030C"/>
    <w:rsid w:val="00490CE0"/>
    <w:rsid w:val="00490D18"/>
    <w:rsid w:val="00490D72"/>
    <w:rsid w:val="00491711"/>
    <w:rsid w:val="00492385"/>
    <w:rsid w:val="0049466E"/>
    <w:rsid w:val="004950A4"/>
    <w:rsid w:val="004951B1"/>
    <w:rsid w:val="004955E6"/>
    <w:rsid w:val="00495765"/>
    <w:rsid w:val="00495A86"/>
    <w:rsid w:val="00497484"/>
    <w:rsid w:val="004A00E8"/>
    <w:rsid w:val="004A1F59"/>
    <w:rsid w:val="004A33B4"/>
    <w:rsid w:val="004A3906"/>
    <w:rsid w:val="004A44BC"/>
    <w:rsid w:val="004B00B1"/>
    <w:rsid w:val="004B15D8"/>
    <w:rsid w:val="004B3693"/>
    <w:rsid w:val="004B4C39"/>
    <w:rsid w:val="004C07AF"/>
    <w:rsid w:val="004C0F10"/>
    <w:rsid w:val="004C40C7"/>
    <w:rsid w:val="004C4668"/>
    <w:rsid w:val="004C4C1D"/>
    <w:rsid w:val="004C521E"/>
    <w:rsid w:val="004C638C"/>
    <w:rsid w:val="004C6F34"/>
    <w:rsid w:val="004D01BF"/>
    <w:rsid w:val="004D2058"/>
    <w:rsid w:val="004D320C"/>
    <w:rsid w:val="004D3D08"/>
    <w:rsid w:val="004D3D91"/>
    <w:rsid w:val="004D4049"/>
    <w:rsid w:val="004D4E6E"/>
    <w:rsid w:val="004D75D3"/>
    <w:rsid w:val="004E08CB"/>
    <w:rsid w:val="004E1ACD"/>
    <w:rsid w:val="004E1AD2"/>
    <w:rsid w:val="004E455F"/>
    <w:rsid w:val="004E7EAE"/>
    <w:rsid w:val="004E7FA4"/>
    <w:rsid w:val="004F0DC9"/>
    <w:rsid w:val="004F3164"/>
    <w:rsid w:val="004F3F15"/>
    <w:rsid w:val="004F5B2C"/>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1736"/>
    <w:rsid w:val="00522450"/>
    <w:rsid w:val="00522571"/>
    <w:rsid w:val="005231AB"/>
    <w:rsid w:val="005246D0"/>
    <w:rsid w:val="00526B7F"/>
    <w:rsid w:val="00527E8E"/>
    <w:rsid w:val="005306AF"/>
    <w:rsid w:val="00532894"/>
    <w:rsid w:val="00533CA6"/>
    <w:rsid w:val="0053474A"/>
    <w:rsid w:val="00534D13"/>
    <w:rsid w:val="00535E0B"/>
    <w:rsid w:val="00535F15"/>
    <w:rsid w:val="005362C7"/>
    <w:rsid w:val="00536940"/>
    <w:rsid w:val="005378DD"/>
    <w:rsid w:val="00540583"/>
    <w:rsid w:val="00540D1E"/>
    <w:rsid w:val="005416C2"/>
    <w:rsid w:val="005451FC"/>
    <w:rsid w:val="00546260"/>
    <w:rsid w:val="005466CE"/>
    <w:rsid w:val="00547D96"/>
    <w:rsid w:val="005512D8"/>
    <w:rsid w:val="0055205B"/>
    <w:rsid w:val="005541F4"/>
    <w:rsid w:val="00554CAC"/>
    <w:rsid w:val="00556484"/>
    <w:rsid w:val="005564D3"/>
    <w:rsid w:val="00556DFD"/>
    <w:rsid w:val="00557C49"/>
    <w:rsid w:val="0056023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87FA6"/>
    <w:rsid w:val="005911C0"/>
    <w:rsid w:val="00592657"/>
    <w:rsid w:val="00592F72"/>
    <w:rsid w:val="00594A42"/>
    <w:rsid w:val="00594F92"/>
    <w:rsid w:val="005950EA"/>
    <w:rsid w:val="005953DC"/>
    <w:rsid w:val="00596355"/>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3015"/>
    <w:rsid w:val="005C4030"/>
    <w:rsid w:val="005C404B"/>
    <w:rsid w:val="005C6020"/>
    <w:rsid w:val="005C69C2"/>
    <w:rsid w:val="005D02B1"/>
    <w:rsid w:val="005D0C8E"/>
    <w:rsid w:val="005D3734"/>
    <w:rsid w:val="005D5188"/>
    <w:rsid w:val="005D528A"/>
    <w:rsid w:val="005D52DC"/>
    <w:rsid w:val="005D5438"/>
    <w:rsid w:val="005D5499"/>
    <w:rsid w:val="005D59D4"/>
    <w:rsid w:val="005D6834"/>
    <w:rsid w:val="005D7815"/>
    <w:rsid w:val="005E0058"/>
    <w:rsid w:val="005E0B0C"/>
    <w:rsid w:val="005E0CB1"/>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5F612F"/>
    <w:rsid w:val="0060051E"/>
    <w:rsid w:val="0060078B"/>
    <w:rsid w:val="00600F69"/>
    <w:rsid w:val="006010D1"/>
    <w:rsid w:val="00601E44"/>
    <w:rsid w:val="00601FF2"/>
    <w:rsid w:val="006032EF"/>
    <w:rsid w:val="0060633C"/>
    <w:rsid w:val="006067BC"/>
    <w:rsid w:val="00610DC8"/>
    <w:rsid w:val="006122E1"/>
    <w:rsid w:val="006136D2"/>
    <w:rsid w:val="00613700"/>
    <w:rsid w:val="006158AA"/>
    <w:rsid w:val="0061593E"/>
    <w:rsid w:val="00616D7D"/>
    <w:rsid w:val="006174FF"/>
    <w:rsid w:val="00620378"/>
    <w:rsid w:val="0062048E"/>
    <w:rsid w:val="006208F8"/>
    <w:rsid w:val="00621176"/>
    <w:rsid w:val="0062179F"/>
    <w:rsid w:val="00622805"/>
    <w:rsid w:val="006228CF"/>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0C8A"/>
    <w:rsid w:val="006412DE"/>
    <w:rsid w:val="006419F3"/>
    <w:rsid w:val="00643347"/>
    <w:rsid w:val="00645274"/>
    <w:rsid w:val="00645F80"/>
    <w:rsid w:val="00647D8C"/>
    <w:rsid w:val="00647EF8"/>
    <w:rsid w:val="00647F8F"/>
    <w:rsid w:val="00650B7D"/>
    <w:rsid w:val="0065125C"/>
    <w:rsid w:val="006513B6"/>
    <w:rsid w:val="0065219C"/>
    <w:rsid w:val="0065295D"/>
    <w:rsid w:val="00652E58"/>
    <w:rsid w:val="0065341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757C6"/>
    <w:rsid w:val="0068018D"/>
    <w:rsid w:val="00680A49"/>
    <w:rsid w:val="0068195D"/>
    <w:rsid w:val="00685197"/>
    <w:rsid w:val="00687A5C"/>
    <w:rsid w:val="00687F71"/>
    <w:rsid w:val="006900E0"/>
    <w:rsid w:val="00690AEE"/>
    <w:rsid w:val="00690D27"/>
    <w:rsid w:val="00691321"/>
    <w:rsid w:val="00691CDD"/>
    <w:rsid w:val="00692A65"/>
    <w:rsid w:val="006930D5"/>
    <w:rsid w:val="0069436C"/>
    <w:rsid w:val="00695103"/>
    <w:rsid w:val="00696B5B"/>
    <w:rsid w:val="006A04E6"/>
    <w:rsid w:val="006A14AD"/>
    <w:rsid w:val="006A2151"/>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05C3"/>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D48"/>
    <w:rsid w:val="00733FEC"/>
    <w:rsid w:val="00734675"/>
    <w:rsid w:val="007355D3"/>
    <w:rsid w:val="00736677"/>
    <w:rsid w:val="00737BD9"/>
    <w:rsid w:val="007404A6"/>
    <w:rsid w:val="007409A9"/>
    <w:rsid w:val="00742EB0"/>
    <w:rsid w:val="0074712D"/>
    <w:rsid w:val="0075085C"/>
    <w:rsid w:val="00750C41"/>
    <w:rsid w:val="00750DAB"/>
    <w:rsid w:val="007512F7"/>
    <w:rsid w:val="00751348"/>
    <w:rsid w:val="00752BD1"/>
    <w:rsid w:val="00755389"/>
    <w:rsid w:val="007569E4"/>
    <w:rsid w:val="007570D3"/>
    <w:rsid w:val="00761254"/>
    <w:rsid w:val="0076233C"/>
    <w:rsid w:val="0076241C"/>
    <w:rsid w:val="00762AAB"/>
    <w:rsid w:val="00762E6E"/>
    <w:rsid w:val="007632BE"/>
    <w:rsid w:val="00763742"/>
    <w:rsid w:val="007643DF"/>
    <w:rsid w:val="00764B5D"/>
    <w:rsid w:val="0076712B"/>
    <w:rsid w:val="00767BDF"/>
    <w:rsid w:val="00770629"/>
    <w:rsid w:val="00770981"/>
    <w:rsid w:val="0077463F"/>
    <w:rsid w:val="00774682"/>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0589"/>
    <w:rsid w:val="007B1292"/>
    <w:rsid w:val="007B2B48"/>
    <w:rsid w:val="007B41B2"/>
    <w:rsid w:val="007B4368"/>
    <w:rsid w:val="007B4572"/>
    <w:rsid w:val="007B516C"/>
    <w:rsid w:val="007B5367"/>
    <w:rsid w:val="007B6045"/>
    <w:rsid w:val="007B64BE"/>
    <w:rsid w:val="007B6F99"/>
    <w:rsid w:val="007B7133"/>
    <w:rsid w:val="007B768A"/>
    <w:rsid w:val="007B79A9"/>
    <w:rsid w:val="007C0531"/>
    <w:rsid w:val="007C0CC3"/>
    <w:rsid w:val="007C177A"/>
    <w:rsid w:val="007C18B6"/>
    <w:rsid w:val="007C4713"/>
    <w:rsid w:val="007C4E43"/>
    <w:rsid w:val="007C5899"/>
    <w:rsid w:val="007C5A79"/>
    <w:rsid w:val="007C66E5"/>
    <w:rsid w:val="007C78FA"/>
    <w:rsid w:val="007D2CC4"/>
    <w:rsid w:val="007D389C"/>
    <w:rsid w:val="007D4416"/>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50CE"/>
    <w:rsid w:val="00806899"/>
    <w:rsid w:val="00807606"/>
    <w:rsid w:val="00807619"/>
    <w:rsid w:val="008115B5"/>
    <w:rsid w:val="00811813"/>
    <w:rsid w:val="008130DD"/>
    <w:rsid w:val="00813F6D"/>
    <w:rsid w:val="0081408B"/>
    <w:rsid w:val="00815902"/>
    <w:rsid w:val="00821329"/>
    <w:rsid w:val="0082177E"/>
    <w:rsid w:val="008217F0"/>
    <w:rsid w:val="00821859"/>
    <w:rsid w:val="00822E9B"/>
    <w:rsid w:val="00823507"/>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A18"/>
    <w:rsid w:val="00855F7F"/>
    <w:rsid w:val="00856AEE"/>
    <w:rsid w:val="00860887"/>
    <w:rsid w:val="00861B5C"/>
    <w:rsid w:val="00863910"/>
    <w:rsid w:val="008650F4"/>
    <w:rsid w:val="00872260"/>
    <w:rsid w:val="00872F4E"/>
    <w:rsid w:val="00873358"/>
    <w:rsid w:val="008745C5"/>
    <w:rsid w:val="0087465F"/>
    <w:rsid w:val="008747EE"/>
    <w:rsid w:val="00874BBC"/>
    <w:rsid w:val="00875817"/>
    <w:rsid w:val="00877674"/>
    <w:rsid w:val="008821F6"/>
    <w:rsid w:val="008843FD"/>
    <w:rsid w:val="00885876"/>
    <w:rsid w:val="008858B9"/>
    <w:rsid w:val="00886078"/>
    <w:rsid w:val="008871AD"/>
    <w:rsid w:val="008914BE"/>
    <w:rsid w:val="008915FF"/>
    <w:rsid w:val="00891FE4"/>
    <w:rsid w:val="0089265B"/>
    <w:rsid w:val="0089351E"/>
    <w:rsid w:val="00894ECB"/>
    <w:rsid w:val="008A0190"/>
    <w:rsid w:val="008A0E1F"/>
    <w:rsid w:val="008A395B"/>
    <w:rsid w:val="008A535D"/>
    <w:rsid w:val="008A605E"/>
    <w:rsid w:val="008A7F11"/>
    <w:rsid w:val="008B0EA5"/>
    <w:rsid w:val="008B1286"/>
    <w:rsid w:val="008B39EB"/>
    <w:rsid w:val="008B5098"/>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53EA"/>
    <w:rsid w:val="008E60BE"/>
    <w:rsid w:val="008F20AE"/>
    <w:rsid w:val="008F2959"/>
    <w:rsid w:val="008F2C72"/>
    <w:rsid w:val="008F58F3"/>
    <w:rsid w:val="008F5A67"/>
    <w:rsid w:val="008F5C92"/>
    <w:rsid w:val="008F6BE7"/>
    <w:rsid w:val="008F7F02"/>
    <w:rsid w:val="009011E5"/>
    <w:rsid w:val="00903891"/>
    <w:rsid w:val="00904A13"/>
    <w:rsid w:val="00904AB7"/>
    <w:rsid w:val="00906DE0"/>
    <w:rsid w:val="00907BB4"/>
    <w:rsid w:val="00907E1B"/>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60FB"/>
    <w:rsid w:val="0093758E"/>
    <w:rsid w:val="00937E04"/>
    <w:rsid w:val="00943441"/>
    <w:rsid w:val="00944587"/>
    <w:rsid w:val="0094497E"/>
    <w:rsid w:val="00944BAB"/>
    <w:rsid w:val="00945D9E"/>
    <w:rsid w:val="009461AC"/>
    <w:rsid w:val="00950C17"/>
    <w:rsid w:val="0095175B"/>
    <w:rsid w:val="009517C9"/>
    <w:rsid w:val="00952537"/>
    <w:rsid w:val="0095271B"/>
    <w:rsid w:val="009552B4"/>
    <w:rsid w:val="009618CF"/>
    <w:rsid w:val="00961AFF"/>
    <w:rsid w:val="00963602"/>
    <w:rsid w:val="00964B98"/>
    <w:rsid w:val="00970C4A"/>
    <w:rsid w:val="00971150"/>
    <w:rsid w:val="009719E7"/>
    <w:rsid w:val="00972E2C"/>
    <w:rsid w:val="00974DB5"/>
    <w:rsid w:val="00977141"/>
    <w:rsid w:val="0098165A"/>
    <w:rsid w:val="009816B6"/>
    <w:rsid w:val="00981F9F"/>
    <w:rsid w:val="00982D28"/>
    <w:rsid w:val="00982F4B"/>
    <w:rsid w:val="00984232"/>
    <w:rsid w:val="0098447E"/>
    <w:rsid w:val="00984835"/>
    <w:rsid w:val="0098520A"/>
    <w:rsid w:val="00986418"/>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2DDF"/>
    <w:rsid w:val="009B3100"/>
    <w:rsid w:val="009B3E8C"/>
    <w:rsid w:val="009B3F48"/>
    <w:rsid w:val="009B45C7"/>
    <w:rsid w:val="009B5899"/>
    <w:rsid w:val="009B5DB8"/>
    <w:rsid w:val="009B5F54"/>
    <w:rsid w:val="009B6CF1"/>
    <w:rsid w:val="009B7A4F"/>
    <w:rsid w:val="009B7FBA"/>
    <w:rsid w:val="009C0A2E"/>
    <w:rsid w:val="009C209F"/>
    <w:rsid w:val="009C31E7"/>
    <w:rsid w:val="009C51FA"/>
    <w:rsid w:val="009C558B"/>
    <w:rsid w:val="009C600E"/>
    <w:rsid w:val="009C6CC0"/>
    <w:rsid w:val="009D0CBF"/>
    <w:rsid w:val="009D20FA"/>
    <w:rsid w:val="009D4543"/>
    <w:rsid w:val="009D4938"/>
    <w:rsid w:val="009D5BD9"/>
    <w:rsid w:val="009D6003"/>
    <w:rsid w:val="009D6956"/>
    <w:rsid w:val="009D7F94"/>
    <w:rsid w:val="009E154B"/>
    <w:rsid w:val="009E24E5"/>
    <w:rsid w:val="009E3236"/>
    <w:rsid w:val="009E363B"/>
    <w:rsid w:val="009E3A78"/>
    <w:rsid w:val="009E3FC7"/>
    <w:rsid w:val="009E4361"/>
    <w:rsid w:val="009E4572"/>
    <w:rsid w:val="009E6836"/>
    <w:rsid w:val="009E6D1B"/>
    <w:rsid w:val="009E7A0B"/>
    <w:rsid w:val="009F0E17"/>
    <w:rsid w:val="009F1760"/>
    <w:rsid w:val="009F4EF0"/>
    <w:rsid w:val="009F568C"/>
    <w:rsid w:val="009F5A66"/>
    <w:rsid w:val="009F6708"/>
    <w:rsid w:val="009F7DF6"/>
    <w:rsid w:val="00A00378"/>
    <w:rsid w:val="00A011C4"/>
    <w:rsid w:val="00A015C8"/>
    <w:rsid w:val="00A01B7E"/>
    <w:rsid w:val="00A0296D"/>
    <w:rsid w:val="00A030EA"/>
    <w:rsid w:val="00A039CE"/>
    <w:rsid w:val="00A03ABB"/>
    <w:rsid w:val="00A04250"/>
    <w:rsid w:val="00A05215"/>
    <w:rsid w:val="00A06E44"/>
    <w:rsid w:val="00A107D3"/>
    <w:rsid w:val="00A112CC"/>
    <w:rsid w:val="00A12627"/>
    <w:rsid w:val="00A1483C"/>
    <w:rsid w:val="00A16D64"/>
    <w:rsid w:val="00A16EE5"/>
    <w:rsid w:val="00A173FD"/>
    <w:rsid w:val="00A1789D"/>
    <w:rsid w:val="00A17AD8"/>
    <w:rsid w:val="00A20394"/>
    <w:rsid w:val="00A22E97"/>
    <w:rsid w:val="00A237C8"/>
    <w:rsid w:val="00A2484B"/>
    <w:rsid w:val="00A249C6"/>
    <w:rsid w:val="00A2632A"/>
    <w:rsid w:val="00A27279"/>
    <w:rsid w:val="00A3032A"/>
    <w:rsid w:val="00A312F1"/>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1CD8"/>
    <w:rsid w:val="00A75C44"/>
    <w:rsid w:val="00A75F9F"/>
    <w:rsid w:val="00A76503"/>
    <w:rsid w:val="00A76E2E"/>
    <w:rsid w:val="00A76F0F"/>
    <w:rsid w:val="00A81E60"/>
    <w:rsid w:val="00A82CF4"/>
    <w:rsid w:val="00A83A50"/>
    <w:rsid w:val="00A8583E"/>
    <w:rsid w:val="00A85C4F"/>
    <w:rsid w:val="00A85EE6"/>
    <w:rsid w:val="00A86C54"/>
    <w:rsid w:val="00A86EC7"/>
    <w:rsid w:val="00A87652"/>
    <w:rsid w:val="00A87CD9"/>
    <w:rsid w:val="00A906DE"/>
    <w:rsid w:val="00A91443"/>
    <w:rsid w:val="00A919B1"/>
    <w:rsid w:val="00A92700"/>
    <w:rsid w:val="00A92CC1"/>
    <w:rsid w:val="00A92E42"/>
    <w:rsid w:val="00A9523E"/>
    <w:rsid w:val="00A953B3"/>
    <w:rsid w:val="00A957CA"/>
    <w:rsid w:val="00A95DD1"/>
    <w:rsid w:val="00A96593"/>
    <w:rsid w:val="00A96615"/>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71B"/>
    <w:rsid w:val="00AC5C5F"/>
    <w:rsid w:val="00AD5E91"/>
    <w:rsid w:val="00AE00D3"/>
    <w:rsid w:val="00AE0459"/>
    <w:rsid w:val="00AE05FD"/>
    <w:rsid w:val="00AE097F"/>
    <w:rsid w:val="00AE0B35"/>
    <w:rsid w:val="00AE2733"/>
    <w:rsid w:val="00AE30FB"/>
    <w:rsid w:val="00AE32FE"/>
    <w:rsid w:val="00AE3462"/>
    <w:rsid w:val="00AE3C18"/>
    <w:rsid w:val="00AE5561"/>
    <w:rsid w:val="00AE5932"/>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2D7D"/>
    <w:rsid w:val="00B1586E"/>
    <w:rsid w:val="00B1612D"/>
    <w:rsid w:val="00B210B4"/>
    <w:rsid w:val="00B2130F"/>
    <w:rsid w:val="00B22C66"/>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A84"/>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1572"/>
    <w:rsid w:val="00B72125"/>
    <w:rsid w:val="00B728E3"/>
    <w:rsid w:val="00B72CA7"/>
    <w:rsid w:val="00B73C97"/>
    <w:rsid w:val="00B741B4"/>
    <w:rsid w:val="00B802D9"/>
    <w:rsid w:val="00B80AD7"/>
    <w:rsid w:val="00B82E6B"/>
    <w:rsid w:val="00B8431C"/>
    <w:rsid w:val="00B85261"/>
    <w:rsid w:val="00B8530B"/>
    <w:rsid w:val="00B85ABD"/>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0E22"/>
    <w:rsid w:val="00BA1D67"/>
    <w:rsid w:val="00BA20AF"/>
    <w:rsid w:val="00BA30FA"/>
    <w:rsid w:val="00BA3654"/>
    <w:rsid w:val="00BA4F15"/>
    <w:rsid w:val="00BA585C"/>
    <w:rsid w:val="00BA6841"/>
    <w:rsid w:val="00BA6C39"/>
    <w:rsid w:val="00BA6DB1"/>
    <w:rsid w:val="00BA7C8D"/>
    <w:rsid w:val="00BA7FC0"/>
    <w:rsid w:val="00BB0966"/>
    <w:rsid w:val="00BB0E22"/>
    <w:rsid w:val="00BB1693"/>
    <w:rsid w:val="00BB1B02"/>
    <w:rsid w:val="00BB28D7"/>
    <w:rsid w:val="00BB3CFE"/>
    <w:rsid w:val="00BB47D7"/>
    <w:rsid w:val="00BB59D2"/>
    <w:rsid w:val="00BB611F"/>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1CAA"/>
    <w:rsid w:val="00BD3A48"/>
    <w:rsid w:val="00BD3B72"/>
    <w:rsid w:val="00BD431F"/>
    <w:rsid w:val="00BD5ADE"/>
    <w:rsid w:val="00BD6045"/>
    <w:rsid w:val="00BD7E02"/>
    <w:rsid w:val="00BE0076"/>
    <w:rsid w:val="00BE5BFD"/>
    <w:rsid w:val="00BE63D5"/>
    <w:rsid w:val="00BE742F"/>
    <w:rsid w:val="00BE7794"/>
    <w:rsid w:val="00BE7B93"/>
    <w:rsid w:val="00BF08C3"/>
    <w:rsid w:val="00BF09B2"/>
    <w:rsid w:val="00BF0DAF"/>
    <w:rsid w:val="00BF26B4"/>
    <w:rsid w:val="00BF3316"/>
    <w:rsid w:val="00BF3C42"/>
    <w:rsid w:val="00BF429D"/>
    <w:rsid w:val="00BF5E9C"/>
    <w:rsid w:val="00BF7916"/>
    <w:rsid w:val="00BF7BDB"/>
    <w:rsid w:val="00C01FC4"/>
    <w:rsid w:val="00C03330"/>
    <w:rsid w:val="00C03B8D"/>
    <w:rsid w:val="00C0474E"/>
    <w:rsid w:val="00C04D54"/>
    <w:rsid w:val="00C05561"/>
    <w:rsid w:val="00C056E9"/>
    <w:rsid w:val="00C076DF"/>
    <w:rsid w:val="00C07755"/>
    <w:rsid w:val="00C07FBE"/>
    <w:rsid w:val="00C130E1"/>
    <w:rsid w:val="00C13C8D"/>
    <w:rsid w:val="00C13E4C"/>
    <w:rsid w:val="00C15F64"/>
    <w:rsid w:val="00C17BBA"/>
    <w:rsid w:val="00C22C37"/>
    <w:rsid w:val="00C23A10"/>
    <w:rsid w:val="00C2445E"/>
    <w:rsid w:val="00C249A5"/>
    <w:rsid w:val="00C2687F"/>
    <w:rsid w:val="00C26B5D"/>
    <w:rsid w:val="00C31337"/>
    <w:rsid w:val="00C319D2"/>
    <w:rsid w:val="00C326D3"/>
    <w:rsid w:val="00C328E3"/>
    <w:rsid w:val="00C3389D"/>
    <w:rsid w:val="00C33DB3"/>
    <w:rsid w:val="00C35039"/>
    <w:rsid w:val="00C351A9"/>
    <w:rsid w:val="00C35319"/>
    <w:rsid w:val="00C35FAD"/>
    <w:rsid w:val="00C36377"/>
    <w:rsid w:val="00C367AA"/>
    <w:rsid w:val="00C37192"/>
    <w:rsid w:val="00C407C7"/>
    <w:rsid w:val="00C42B97"/>
    <w:rsid w:val="00C42EE9"/>
    <w:rsid w:val="00C43A71"/>
    <w:rsid w:val="00C43B42"/>
    <w:rsid w:val="00C45491"/>
    <w:rsid w:val="00C4605B"/>
    <w:rsid w:val="00C469C1"/>
    <w:rsid w:val="00C46FBB"/>
    <w:rsid w:val="00C472D2"/>
    <w:rsid w:val="00C51675"/>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3A5E"/>
    <w:rsid w:val="00C63E26"/>
    <w:rsid w:val="00C641E4"/>
    <w:rsid w:val="00C647AE"/>
    <w:rsid w:val="00C6521B"/>
    <w:rsid w:val="00C65499"/>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302B"/>
    <w:rsid w:val="00C946F0"/>
    <w:rsid w:val="00C95BC7"/>
    <w:rsid w:val="00C95D4A"/>
    <w:rsid w:val="00C96B54"/>
    <w:rsid w:val="00CA0C23"/>
    <w:rsid w:val="00CA2494"/>
    <w:rsid w:val="00CA6EEA"/>
    <w:rsid w:val="00CA74FD"/>
    <w:rsid w:val="00CB0771"/>
    <w:rsid w:val="00CB26AA"/>
    <w:rsid w:val="00CB4A22"/>
    <w:rsid w:val="00CB4DD7"/>
    <w:rsid w:val="00CB5011"/>
    <w:rsid w:val="00CB6671"/>
    <w:rsid w:val="00CB720A"/>
    <w:rsid w:val="00CB7772"/>
    <w:rsid w:val="00CC0898"/>
    <w:rsid w:val="00CC2F3D"/>
    <w:rsid w:val="00CC3391"/>
    <w:rsid w:val="00CC33C3"/>
    <w:rsid w:val="00CC4F82"/>
    <w:rsid w:val="00CC591C"/>
    <w:rsid w:val="00CC5C19"/>
    <w:rsid w:val="00CD0829"/>
    <w:rsid w:val="00CD2CA0"/>
    <w:rsid w:val="00CD3583"/>
    <w:rsid w:val="00CD374F"/>
    <w:rsid w:val="00CD383B"/>
    <w:rsid w:val="00CD3D6F"/>
    <w:rsid w:val="00CD4CD6"/>
    <w:rsid w:val="00CE04D1"/>
    <w:rsid w:val="00CE1C6B"/>
    <w:rsid w:val="00CE366D"/>
    <w:rsid w:val="00CE4F42"/>
    <w:rsid w:val="00CE7846"/>
    <w:rsid w:val="00CE7B13"/>
    <w:rsid w:val="00CF30D1"/>
    <w:rsid w:val="00CF4D32"/>
    <w:rsid w:val="00CF67BC"/>
    <w:rsid w:val="00CF6C45"/>
    <w:rsid w:val="00CF6C8D"/>
    <w:rsid w:val="00CF753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994"/>
    <w:rsid w:val="00D12B71"/>
    <w:rsid w:val="00D13D2F"/>
    <w:rsid w:val="00D150ED"/>
    <w:rsid w:val="00D153E8"/>
    <w:rsid w:val="00D177A0"/>
    <w:rsid w:val="00D17BCE"/>
    <w:rsid w:val="00D17EAC"/>
    <w:rsid w:val="00D17F5A"/>
    <w:rsid w:val="00D21D6D"/>
    <w:rsid w:val="00D2483D"/>
    <w:rsid w:val="00D25761"/>
    <w:rsid w:val="00D25B6C"/>
    <w:rsid w:val="00D25F66"/>
    <w:rsid w:val="00D26FD4"/>
    <w:rsid w:val="00D3003D"/>
    <w:rsid w:val="00D301F4"/>
    <w:rsid w:val="00D30776"/>
    <w:rsid w:val="00D30EDF"/>
    <w:rsid w:val="00D32267"/>
    <w:rsid w:val="00D33A6E"/>
    <w:rsid w:val="00D35102"/>
    <w:rsid w:val="00D36DDD"/>
    <w:rsid w:val="00D406D8"/>
    <w:rsid w:val="00D40D58"/>
    <w:rsid w:val="00D410F7"/>
    <w:rsid w:val="00D41604"/>
    <w:rsid w:val="00D44343"/>
    <w:rsid w:val="00D448F4"/>
    <w:rsid w:val="00D450C9"/>
    <w:rsid w:val="00D45173"/>
    <w:rsid w:val="00D45613"/>
    <w:rsid w:val="00D50A65"/>
    <w:rsid w:val="00D50C30"/>
    <w:rsid w:val="00D51187"/>
    <w:rsid w:val="00D52B96"/>
    <w:rsid w:val="00D574DC"/>
    <w:rsid w:val="00D57AE2"/>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4C0C"/>
    <w:rsid w:val="00D77308"/>
    <w:rsid w:val="00D80B25"/>
    <w:rsid w:val="00D80C5F"/>
    <w:rsid w:val="00D80C89"/>
    <w:rsid w:val="00D81636"/>
    <w:rsid w:val="00D81D0C"/>
    <w:rsid w:val="00D8369A"/>
    <w:rsid w:val="00D836C0"/>
    <w:rsid w:val="00D83D65"/>
    <w:rsid w:val="00D847D2"/>
    <w:rsid w:val="00D85171"/>
    <w:rsid w:val="00D866B3"/>
    <w:rsid w:val="00D86C39"/>
    <w:rsid w:val="00D911AF"/>
    <w:rsid w:val="00D9127E"/>
    <w:rsid w:val="00D9296A"/>
    <w:rsid w:val="00D930CC"/>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5833"/>
    <w:rsid w:val="00DA640F"/>
    <w:rsid w:val="00DA775F"/>
    <w:rsid w:val="00DB00BC"/>
    <w:rsid w:val="00DB0445"/>
    <w:rsid w:val="00DB1FE6"/>
    <w:rsid w:val="00DB281C"/>
    <w:rsid w:val="00DB3683"/>
    <w:rsid w:val="00DB3AA8"/>
    <w:rsid w:val="00DB42CC"/>
    <w:rsid w:val="00DB4756"/>
    <w:rsid w:val="00DB60B4"/>
    <w:rsid w:val="00DB6256"/>
    <w:rsid w:val="00DB6DFB"/>
    <w:rsid w:val="00DB6E5E"/>
    <w:rsid w:val="00DB7C36"/>
    <w:rsid w:val="00DC0A18"/>
    <w:rsid w:val="00DC201F"/>
    <w:rsid w:val="00DC2456"/>
    <w:rsid w:val="00DC42F2"/>
    <w:rsid w:val="00DC6489"/>
    <w:rsid w:val="00DC6CA5"/>
    <w:rsid w:val="00DD3A3F"/>
    <w:rsid w:val="00DD3CE3"/>
    <w:rsid w:val="00DD4365"/>
    <w:rsid w:val="00DD4AC1"/>
    <w:rsid w:val="00DD5523"/>
    <w:rsid w:val="00DD5F70"/>
    <w:rsid w:val="00DD6053"/>
    <w:rsid w:val="00DD6363"/>
    <w:rsid w:val="00DD654F"/>
    <w:rsid w:val="00DE2315"/>
    <w:rsid w:val="00DE241C"/>
    <w:rsid w:val="00DE363C"/>
    <w:rsid w:val="00DE3B87"/>
    <w:rsid w:val="00DE6B26"/>
    <w:rsid w:val="00DF081F"/>
    <w:rsid w:val="00DF26CA"/>
    <w:rsid w:val="00DF371E"/>
    <w:rsid w:val="00DF50DE"/>
    <w:rsid w:val="00DF52B6"/>
    <w:rsid w:val="00DF5DA4"/>
    <w:rsid w:val="00DF714F"/>
    <w:rsid w:val="00DF7759"/>
    <w:rsid w:val="00E0029F"/>
    <w:rsid w:val="00E049DB"/>
    <w:rsid w:val="00E06AE4"/>
    <w:rsid w:val="00E0728A"/>
    <w:rsid w:val="00E07A17"/>
    <w:rsid w:val="00E10328"/>
    <w:rsid w:val="00E10C5B"/>
    <w:rsid w:val="00E1344F"/>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372B"/>
    <w:rsid w:val="00E34181"/>
    <w:rsid w:val="00E36694"/>
    <w:rsid w:val="00E36D43"/>
    <w:rsid w:val="00E4004F"/>
    <w:rsid w:val="00E40158"/>
    <w:rsid w:val="00E406DC"/>
    <w:rsid w:val="00E410F2"/>
    <w:rsid w:val="00E41FD8"/>
    <w:rsid w:val="00E43655"/>
    <w:rsid w:val="00E43D76"/>
    <w:rsid w:val="00E43FAA"/>
    <w:rsid w:val="00E458F4"/>
    <w:rsid w:val="00E46303"/>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4CA"/>
    <w:rsid w:val="00E67E11"/>
    <w:rsid w:val="00E7469B"/>
    <w:rsid w:val="00E75114"/>
    <w:rsid w:val="00E764C0"/>
    <w:rsid w:val="00E76D09"/>
    <w:rsid w:val="00E76FCC"/>
    <w:rsid w:val="00E77FCA"/>
    <w:rsid w:val="00E81B72"/>
    <w:rsid w:val="00E823B4"/>
    <w:rsid w:val="00E827B5"/>
    <w:rsid w:val="00E82953"/>
    <w:rsid w:val="00E8371B"/>
    <w:rsid w:val="00E83723"/>
    <w:rsid w:val="00E86CB0"/>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4064"/>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E7CFD"/>
    <w:rsid w:val="00EF11F5"/>
    <w:rsid w:val="00EF178B"/>
    <w:rsid w:val="00EF1B1C"/>
    <w:rsid w:val="00EF1B72"/>
    <w:rsid w:val="00EF2060"/>
    <w:rsid w:val="00EF2B2A"/>
    <w:rsid w:val="00EF2BF5"/>
    <w:rsid w:val="00EF2D6B"/>
    <w:rsid w:val="00EF2E3C"/>
    <w:rsid w:val="00EF361A"/>
    <w:rsid w:val="00EF3C4B"/>
    <w:rsid w:val="00EF3E3F"/>
    <w:rsid w:val="00EF4FCB"/>
    <w:rsid w:val="00EF5C75"/>
    <w:rsid w:val="00EF7A0B"/>
    <w:rsid w:val="00EF7FD6"/>
    <w:rsid w:val="00F01072"/>
    <w:rsid w:val="00F01BBE"/>
    <w:rsid w:val="00F01D3E"/>
    <w:rsid w:val="00F02633"/>
    <w:rsid w:val="00F02F19"/>
    <w:rsid w:val="00F0366A"/>
    <w:rsid w:val="00F0465B"/>
    <w:rsid w:val="00F052E8"/>
    <w:rsid w:val="00F05D0E"/>
    <w:rsid w:val="00F10C91"/>
    <w:rsid w:val="00F118B9"/>
    <w:rsid w:val="00F12A15"/>
    <w:rsid w:val="00F13933"/>
    <w:rsid w:val="00F13947"/>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BC"/>
    <w:rsid w:val="00F37851"/>
    <w:rsid w:val="00F37CCE"/>
    <w:rsid w:val="00F40128"/>
    <w:rsid w:val="00F4012F"/>
    <w:rsid w:val="00F40C1F"/>
    <w:rsid w:val="00F40E54"/>
    <w:rsid w:val="00F43E15"/>
    <w:rsid w:val="00F44428"/>
    <w:rsid w:val="00F4474D"/>
    <w:rsid w:val="00F45C31"/>
    <w:rsid w:val="00F45DB0"/>
    <w:rsid w:val="00F461F9"/>
    <w:rsid w:val="00F46A41"/>
    <w:rsid w:val="00F517A6"/>
    <w:rsid w:val="00F533D4"/>
    <w:rsid w:val="00F54D90"/>
    <w:rsid w:val="00F5642F"/>
    <w:rsid w:val="00F60C26"/>
    <w:rsid w:val="00F61164"/>
    <w:rsid w:val="00F61CD3"/>
    <w:rsid w:val="00F62476"/>
    <w:rsid w:val="00F624BC"/>
    <w:rsid w:val="00F625A7"/>
    <w:rsid w:val="00F633AA"/>
    <w:rsid w:val="00F63A31"/>
    <w:rsid w:val="00F63E51"/>
    <w:rsid w:val="00F63E54"/>
    <w:rsid w:val="00F63FEE"/>
    <w:rsid w:val="00F6491D"/>
    <w:rsid w:val="00F64F1F"/>
    <w:rsid w:val="00F6726B"/>
    <w:rsid w:val="00F673E1"/>
    <w:rsid w:val="00F676C4"/>
    <w:rsid w:val="00F7041F"/>
    <w:rsid w:val="00F71058"/>
    <w:rsid w:val="00F77F82"/>
    <w:rsid w:val="00F80D83"/>
    <w:rsid w:val="00F80E58"/>
    <w:rsid w:val="00F81E02"/>
    <w:rsid w:val="00F823C8"/>
    <w:rsid w:val="00F826F7"/>
    <w:rsid w:val="00F83344"/>
    <w:rsid w:val="00F842F6"/>
    <w:rsid w:val="00F845EA"/>
    <w:rsid w:val="00F85EDC"/>
    <w:rsid w:val="00F86121"/>
    <w:rsid w:val="00F87920"/>
    <w:rsid w:val="00F9188D"/>
    <w:rsid w:val="00F922AD"/>
    <w:rsid w:val="00F9232D"/>
    <w:rsid w:val="00F93686"/>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A73C3"/>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239F"/>
    <w:rsid w:val="00FD5DB9"/>
    <w:rsid w:val="00FE11C2"/>
    <w:rsid w:val="00FE15B1"/>
    <w:rsid w:val="00FE1676"/>
    <w:rsid w:val="00FE20C6"/>
    <w:rsid w:val="00FE238C"/>
    <w:rsid w:val="00FE4850"/>
    <w:rsid w:val="00FE4E38"/>
    <w:rsid w:val="00FE5015"/>
    <w:rsid w:val="00FE52AE"/>
    <w:rsid w:val="00FE56C5"/>
    <w:rsid w:val="00FE5C88"/>
    <w:rsid w:val="00FE67AF"/>
    <w:rsid w:val="00FE71E3"/>
    <w:rsid w:val="00FE7A4A"/>
    <w:rsid w:val="00FF0381"/>
    <w:rsid w:val="00FF045F"/>
    <w:rsid w:val="00FF09F3"/>
    <w:rsid w:val="00FF13CF"/>
    <w:rsid w:val="00FF1923"/>
    <w:rsid w:val="00FF3B11"/>
    <w:rsid w:val="00FF3D62"/>
    <w:rsid w:val="00FF405E"/>
    <w:rsid w:val="00FF412C"/>
    <w:rsid w:val="00FF4166"/>
    <w:rsid w:val="00FF505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1402459">
      <w:bodyDiv w:val="1"/>
      <w:marLeft w:val="0"/>
      <w:marRight w:val="0"/>
      <w:marTop w:val="0"/>
      <w:marBottom w:val="0"/>
      <w:divBdr>
        <w:top w:val="none" w:sz="0" w:space="0" w:color="auto"/>
        <w:left w:val="none" w:sz="0" w:space="0" w:color="auto"/>
        <w:bottom w:val="none" w:sz="0" w:space="0" w:color="auto"/>
        <w:right w:val="none" w:sz="0" w:space="0" w:color="auto"/>
      </w:divBdr>
    </w:div>
    <w:div w:id="1975990">
      <w:bodyDiv w:val="1"/>
      <w:marLeft w:val="0"/>
      <w:marRight w:val="0"/>
      <w:marTop w:val="0"/>
      <w:marBottom w:val="0"/>
      <w:divBdr>
        <w:top w:val="none" w:sz="0" w:space="0" w:color="auto"/>
        <w:left w:val="none" w:sz="0" w:space="0" w:color="auto"/>
        <w:bottom w:val="none" w:sz="0" w:space="0" w:color="auto"/>
        <w:right w:val="none" w:sz="0" w:space="0" w:color="auto"/>
      </w:divBdr>
      <w:divsChild>
        <w:div w:id="652638129">
          <w:marLeft w:val="480"/>
          <w:marRight w:val="0"/>
          <w:marTop w:val="0"/>
          <w:marBottom w:val="0"/>
          <w:divBdr>
            <w:top w:val="none" w:sz="0" w:space="0" w:color="auto"/>
            <w:left w:val="none" w:sz="0" w:space="0" w:color="auto"/>
            <w:bottom w:val="none" w:sz="0" w:space="0" w:color="auto"/>
            <w:right w:val="none" w:sz="0" w:space="0" w:color="auto"/>
          </w:divBdr>
        </w:div>
        <w:div w:id="1395203436">
          <w:marLeft w:val="480"/>
          <w:marRight w:val="0"/>
          <w:marTop w:val="0"/>
          <w:marBottom w:val="0"/>
          <w:divBdr>
            <w:top w:val="none" w:sz="0" w:space="0" w:color="auto"/>
            <w:left w:val="none" w:sz="0" w:space="0" w:color="auto"/>
            <w:bottom w:val="none" w:sz="0" w:space="0" w:color="auto"/>
            <w:right w:val="none" w:sz="0" w:space="0" w:color="auto"/>
          </w:divBdr>
        </w:div>
        <w:div w:id="296305775">
          <w:marLeft w:val="480"/>
          <w:marRight w:val="0"/>
          <w:marTop w:val="0"/>
          <w:marBottom w:val="0"/>
          <w:divBdr>
            <w:top w:val="none" w:sz="0" w:space="0" w:color="auto"/>
            <w:left w:val="none" w:sz="0" w:space="0" w:color="auto"/>
            <w:bottom w:val="none" w:sz="0" w:space="0" w:color="auto"/>
            <w:right w:val="none" w:sz="0" w:space="0" w:color="auto"/>
          </w:divBdr>
        </w:div>
        <w:div w:id="251404070">
          <w:marLeft w:val="480"/>
          <w:marRight w:val="0"/>
          <w:marTop w:val="0"/>
          <w:marBottom w:val="0"/>
          <w:divBdr>
            <w:top w:val="none" w:sz="0" w:space="0" w:color="auto"/>
            <w:left w:val="none" w:sz="0" w:space="0" w:color="auto"/>
            <w:bottom w:val="none" w:sz="0" w:space="0" w:color="auto"/>
            <w:right w:val="none" w:sz="0" w:space="0" w:color="auto"/>
          </w:divBdr>
        </w:div>
        <w:div w:id="575021527">
          <w:marLeft w:val="480"/>
          <w:marRight w:val="0"/>
          <w:marTop w:val="0"/>
          <w:marBottom w:val="0"/>
          <w:divBdr>
            <w:top w:val="none" w:sz="0" w:space="0" w:color="auto"/>
            <w:left w:val="none" w:sz="0" w:space="0" w:color="auto"/>
            <w:bottom w:val="none" w:sz="0" w:space="0" w:color="auto"/>
            <w:right w:val="none" w:sz="0" w:space="0" w:color="auto"/>
          </w:divBdr>
        </w:div>
        <w:div w:id="224799301">
          <w:marLeft w:val="480"/>
          <w:marRight w:val="0"/>
          <w:marTop w:val="0"/>
          <w:marBottom w:val="0"/>
          <w:divBdr>
            <w:top w:val="none" w:sz="0" w:space="0" w:color="auto"/>
            <w:left w:val="none" w:sz="0" w:space="0" w:color="auto"/>
            <w:bottom w:val="none" w:sz="0" w:space="0" w:color="auto"/>
            <w:right w:val="none" w:sz="0" w:space="0" w:color="auto"/>
          </w:divBdr>
        </w:div>
        <w:div w:id="26830750">
          <w:marLeft w:val="480"/>
          <w:marRight w:val="0"/>
          <w:marTop w:val="0"/>
          <w:marBottom w:val="0"/>
          <w:divBdr>
            <w:top w:val="none" w:sz="0" w:space="0" w:color="auto"/>
            <w:left w:val="none" w:sz="0" w:space="0" w:color="auto"/>
            <w:bottom w:val="none" w:sz="0" w:space="0" w:color="auto"/>
            <w:right w:val="none" w:sz="0" w:space="0" w:color="auto"/>
          </w:divBdr>
        </w:div>
        <w:div w:id="2122718633">
          <w:marLeft w:val="480"/>
          <w:marRight w:val="0"/>
          <w:marTop w:val="0"/>
          <w:marBottom w:val="0"/>
          <w:divBdr>
            <w:top w:val="none" w:sz="0" w:space="0" w:color="auto"/>
            <w:left w:val="none" w:sz="0" w:space="0" w:color="auto"/>
            <w:bottom w:val="none" w:sz="0" w:space="0" w:color="auto"/>
            <w:right w:val="none" w:sz="0" w:space="0" w:color="auto"/>
          </w:divBdr>
        </w:div>
        <w:div w:id="842477557">
          <w:marLeft w:val="480"/>
          <w:marRight w:val="0"/>
          <w:marTop w:val="0"/>
          <w:marBottom w:val="0"/>
          <w:divBdr>
            <w:top w:val="none" w:sz="0" w:space="0" w:color="auto"/>
            <w:left w:val="none" w:sz="0" w:space="0" w:color="auto"/>
            <w:bottom w:val="none" w:sz="0" w:space="0" w:color="auto"/>
            <w:right w:val="none" w:sz="0" w:space="0" w:color="auto"/>
          </w:divBdr>
        </w:div>
        <w:div w:id="1526139302">
          <w:marLeft w:val="480"/>
          <w:marRight w:val="0"/>
          <w:marTop w:val="0"/>
          <w:marBottom w:val="0"/>
          <w:divBdr>
            <w:top w:val="none" w:sz="0" w:space="0" w:color="auto"/>
            <w:left w:val="none" w:sz="0" w:space="0" w:color="auto"/>
            <w:bottom w:val="none" w:sz="0" w:space="0" w:color="auto"/>
            <w:right w:val="none" w:sz="0" w:space="0" w:color="auto"/>
          </w:divBdr>
        </w:div>
        <w:div w:id="1567257859">
          <w:marLeft w:val="480"/>
          <w:marRight w:val="0"/>
          <w:marTop w:val="0"/>
          <w:marBottom w:val="0"/>
          <w:divBdr>
            <w:top w:val="none" w:sz="0" w:space="0" w:color="auto"/>
            <w:left w:val="none" w:sz="0" w:space="0" w:color="auto"/>
            <w:bottom w:val="none" w:sz="0" w:space="0" w:color="auto"/>
            <w:right w:val="none" w:sz="0" w:space="0" w:color="auto"/>
          </w:divBdr>
        </w:div>
        <w:div w:id="352732624">
          <w:marLeft w:val="480"/>
          <w:marRight w:val="0"/>
          <w:marTop w:val="0"/>
          <w:marBottom w:val="0"/>
          <w:divBdr>
            <w:top w:val="none" w:sz="0" w:space="0" w:color="auto"/>
            <w:left w:val="none" w:sz="0" w:space="0" w:color="auto"/>
            <w:bottom w:val="none" w:sz="0" w:space="0" w:color="auto"/>
            <w:right w:val="none" w:sz="0" w:space="0" w:color="auto"/>
          </w:divBdr>
        </w:div>
        <w:div w:id="1081484256">
          <w:marLeft w:val="480"/>
          <w:marRight w:val="0"/>
          <w:marTop w:val="0"/>
          <w:marBottom w:val="0"/>
          <w:divBdr>
            <w:top w:val="none" w:sz="0" w:space="0" w:color="auto"/>
            <w:left w:val="none" w:sz="0" w:space="0" w:color="auto"/>
            <w:bottom w:val="none" w:sz="0" w:space="0" w:color="auto"/>
            <w:right w:val="none" w:sz="0" w:space="0" w:color="auto"/>
          </w:divBdr>
        </w:div>
        <w:div w:id="1465075256">
          <w:marLeft w:val="480"/>
          <w:marRight w:val="0"/>
          <w:marTop w:val="0"/>
          <w:marBottom w:val="0"/>
          <w:divBdr>
            <w:top w:val="none" w:sz="0" w:space="0" w:color="auto"/>
            <w:left w:val="none" w:sz="0" w:space="0" w:color="auto"/>
            <w:bottom w:val="none" w:sz="0" w:space="0" w:color="auto"/>
            <w:right w:val="none" w:sz="0" w:space="0" w:color="auto"/>
          </w:divBdr>
        </w:div>
        <w:div w:id="1702440038">
          <w:marLeft w:val="480"/>
          <w:marRight w:val="0"/>
          <w:marTop w:val="0"/>
          <w:marBottom w:val="0"/>
          <w:divBdr>
            <w:top w:val="none" w:sz="0" w:space="0" w:color="auto"/>
            <w:left w:val="none" w:sz="0" w:space="0" w:color="auto"/>
            <w:bottom w:val="none" w:sz="0" w:space="0" w:color="auto"/>
            <w:right w:val="none" w:sz="0" w:space="0" w:color="auto"/>
          </w:divBdr>
        </w:div>
        <w:div w:id="1760640146">
          <w:marLeft w:val="480"/>
          <w:marRight w:val="0"/>
          <w:marTop w:val="0"/>
          <w:marBottom w:val="0"/>
          <w:divBdr>
            <w:top w:val="none" w:sz="0" w:space="0" w:color="auto"/>
            <w:left w:val="none" w:sz="0" w:space="0" w:color="auto"/>
            <w:bottom w:val="none" w:sz="0" w:space="0" w:color="auto"/>
            <w:right w:val="none" w:sz="0" w:space="0" w:color="auto"/>
          </w:divBdr>
        </w:div>
        <w:div w:id="1399671890">
          <w:marLeft w:val="480"/>
          <w:marRight w:val="0"/>
          <w:marTop w:val="0"/>
          <w:marBottom w:val="0"/>
          <w:divBdr>
            <w:top w:val="none" w:sz="0" w:space="0" w:color="auto"/>
            <w:left w:val="none" w:sz="0" w:space="0" w:color="auto"/>
            <w:bottom w:val="none" w:sz="0" w:space="0" w:color="auto"/>
            <w:right w:val="none" w:sz="0" w:space="0" w:color="auto"/>
          </w:divBdr>
        </w:div>
        <w:div w:id="1445810367">
          <w:marLeft w:val="480"/>
          <w:marRight w:val="0"/>
          <w:marTop w:val="0"/>
          <w:marBottom w:val="0"/>
          <w:divBdr>
            <w:top w:val="none" w:sz="0" w:space="0" w:color="auto"/>
            <w:left w:val="none" w:sz="0" w:space="0" w:color="auto"/>
            <w:bottom w:val="none" w:sz="0" w:space="0" w:color="auto"/>
            <w:right w:val="none" w:sz="0" w:space="0" w:color="auto"/>
          </w:divBdr>
        </w:div>
        <w:div w:id="1436973869">
          <w:marLeft w:val="480"/>
          <w:marRight w:val="0"/>
          <w:marTop w:val="0"/>
          <w:marBottom w:val="0"/>
          <w:divBdr>
            <w:top w:val="none" w:sz="0" w:space="0" w:color="auto"/>
            <w:left w:val="none" w:sz="0" w:space="0" w:color="auto"/>
            <w:bottom w:val="none" w:sz="0" w:space="0" w:color="auto"/>
            <w:right w:val="none" w:sz="0" w:space="0" w:color="auto"/>
          </w:divBdr>
        </w:div>
        <w:div w:id="1946768506">
          <w:marLeft w:val="480"/>
          <w:marRight w:val="0"/>
          <w:marTop w:val="0"/>
          <w:marBottom w:val="0"/>
          <w:divBdr>
            <w:top w:val="none" w:sz="0" w:space="0" w:color="auto"/>
            <w:left w:val="none" w:sz="0" w:space="0" w:color="auto"/>
            <w:bottom w:val="none" w:sz="0" w:space="0" w:color="auto"/>
            <w:right w:val="none" w:sz="0" w:space="0" w:color="auto"/>
          </w:divBdr>
        </w:div>
        <w:div w:id="576210693">
          <w:marLeft w:val="480"/>
          <w:marRight w:val="0"/>
          <w:marTop w:val="0"/>
          <w:marBottom w:val="0"/>
          <w:divBdr>
            <w:top w:val="none" w:sz="0" w:space="0" w:color="auto"/>
            <w:left w:val="none" w:sz="0" w:space="0" w:color="auto"/>
            <w:bottom w:val="none" w:sz="0" w:space="0" w:color="auto"/>
            <w:right w:val="none" w:sz="0" w:space="0" w:color="auto"/>
          </w:divBdr>
        </w:div>
        <w:div w:id="1018115697">
          <w:marLeft w:val="480"/>
          <w:marRight w:val="0"/>
          <w:marTop w:val="0"/>
          <w:marBottom w:val="0"/>
          <w:divBdr>
            <w:top w:val="none" w:sz="0" w:space="0" w:color="auto"/>
            <w:left w:val="none" w:sz="0" w:space="0" w:color="auto"/>
            <w:bottom w:val="none" w:sz="0" w:space="0" w:color="auto"/>
            <w:right w:val="none" w:sz="0" w:space="0" w:color="auto"/>
          </w:divBdr>
        </w:div>
        <w:div w:id="1723597904">
          <w:marLeft w:val="480"/>
          <w:marRight w:val="0"/>
          <w:marTop w:val="0"/>
          <w:marBottom w:val="0"/>
          <w:divBdr>
            <w:top w:val="none" w:sz="0" w:space="0" w:color="auto"/>
            <w:left w:val="none" w:sz="0" w:space="0" w:color="auto"/>
            <w:bottom w:val="none" w:sz="0" w:space="0" w:color="auto"/>
            <w:right w:val="none" w:sz="0" w:space="0" w:color="auto"/>
          </w:divBdr>
        </w:div>
        <w:div w:id="494105848">
          <w:marLeft w:val="480"/>
          <w:marRight w:val="0"/>
          <w:marTop w:val="0"/>
          <w:marBottom w:val="0"/>
          <w:divBdr>
            <w:top w:val="none" w:sz="0" w:space="0" w:color="auto"/>
            <w:left w:val="none" w:sz="0" w:space="0" w:color="auto"/>
            <w:bottom w:val="none" w:sz="0" w:space="0" w:color="auto"/>
            <w:right w:val="none" w:sz="0" w:space="0" w:color="auto"/>
          </w:divBdr>
        </w:div>
        <w:div w:id="1686665189">
          <w:marLeft w:val="480"/>
          <w:marRight w:val="0"/>
          <w:marTop w:val="0"/>
          <w:marBottom w:val="0"/>
          <w:divBdr>
            <w:top w:val="none" w:sz="0" w:space="0" w:color="auto"/>
            <w:left w:val="none" w:sz="0" w:space="0" w:color="auto"/>
            <w:bottom w:val="none" w:sz="0" w:space="0" w:color="auto"/>
            <w:right w:val="none" w:sz="0" w:space="0" w:color="auto"/>
          </w:divBdr>
        </w:div>
        <w:div w:id="562640340">
          <w:marLeft w:val="480"/>
          <w:marRight w:val="0"/>
          <w:marTop w:val="0"/>
          <w:marBottom w:val="0"/>
          <w:divBdr>
            <w:top w:val="none" w:sz="0" w:space="0" w:color="auto"/>
            <w:left w:val="none" w:sz="0" w:space="0" w:color="auto"/>
            <w:bottom w:val="none" w:sz="0" w:space="0" w:color="auto"/>
            <w:right w:val="none" w:sz="0" w:space="0" w:color="auto"/>
          </w:divBdr>
        </w:div>
        <w:div w:id="1715806282">
          <w:marLeft w:val="480"/>
          <w:marRight w:val="0"/>
          <w:marTop w:val="0"/>
          <w:marBottom w:val="0"/>
          <w:divBdr>
            <w:top w:val="none" w:sz="0" w:space="0" w:color="auto"/>
            <w:left w:val="none" w:sz="0" w:space="0" w:color="auto"/>
            <w:bottom w:val="none" w:sz="0" w:space="0" w:color="auto"/>
            <w:right w:val="none" w:sz="0" w:space="0" w:color="auto"/>
          </w:divBdr>
        </w:div>
        <w:div w:id="1534264589">
          <w:marLeft w:val="480"/>
          <w:marRight w:val="0"/>
          <w:marTop w:val="0"/>
          <w:marBottom w:val="0"/>
          <w:divBdr>
            <w:top w:val="none" w:sz="0" w:space="0" w:color="auto"/>
            <w:left w:val="none" w:sz="0" w:space="0" w:color="auto"/>
            <w:bottom w:val="none" w:sz="0" w:space="0" w:color="auto"/>
            <w:right w:val="none" w:sz="0" w:space="0" w:color="auto"/>
          </w:divBdr>
        </w:div>
        <w:div w:id="1709068134">
          <w:marLeft w:val="480"/>
          <w:marRight w:val="0"/>
          <w:marTop w:val="0"/>
          <w:marBottom w:val="0"/>
          <w:divBdr>
            <w:top w:val="none" w:sz="0" w:space="0" w:color="auto"/>
            <w:left w:val="none" w:sz="0" w:space="0" w:color="auto"/>
            <w:bottom w:val="none" w:sz="0" w:space="0" w:color="auto"/>
            <w:right w:val="none" w:sz="0" w:space="0" w:color="auto"/>
          </w:divBdr>
        </w:div>
        <w:div w:id="1676418778">
          <w:marLeft w:val="480"/>
          <w:marRight w:val="0"/>
          <w:marTop w:val="0"/>
          <w:marBottom w:val="0"/>
          <w:divBdr>
            <w:top w:val="none" w:sz="0" w:space="0" w:color="auto"/>
            <w:left w:val="none" w:sz="0" w:space="0" w:color="auto"/>
            <w:bottom w:val="none" w:sz="0" w:space="0" w:color="auto"/>
            <w:right w:val="none" w:sz="0" w:space="0" w:color="auto"/>
          </w:divBdr>
        </w:div>
        <w:div w:id="972708265">
          <w:marLeft w:val="480"/>
          <w:marRight w:val="0"/>
          <w:marTop w:val="0"/>
          <w:marBottom w:val="0"/>
          <w:divBdr>
            <w:top w:val="none" w:sz="0" w:space="0" w:color="auto"/>
            <w:left w:val="none" w:sz="0" w:space="0" w:color="auto"/>
            <w:bottom w:val="none" w:sz="0" w:space="0" w:color="auto"/>
            <w:right w:val="none" w:sz="0" w:space="0" w:color="auto"/>
          </w:divBdr>
        </w:div>
        <w:div w:id="905721922">
          <w:marLeft w:val="480"/>
          <w:marRight w:val="0"/>
          <w:marTop w:val="0"/>
          <w:marBottom w:val="0"/>
          <w:divBdr>
            <w:top w:val="none" w:sz="0" w:space="0" w:color="auto"/>
            <w:left w:val="none" w:sz="0" w:space="0" w:color="auto"/>
            <w:bottom w:val="none" w:sz="0" w:space="0" w:color="auto"/>
            <w:right w:val="none" w:sz="0" w:space="0" w:color="auto"/>
          </w:divBdr>
        </w:div>
        <w:div w:id="658659047">
          <w:marLeft w:val="480"/>
          <w:marRight w:val="0"/>
          <w:marTop w:val="0"/>
          <w:marBottom w:val="0"/>
          <w:divBdr>
            <w:top w:val="none" w:sz="0" w:space="0" w:color="auto"/>
            <w:left w:val="none" w:sz="0" w:space="0" w:color="auto"/>
            <w:bottom w:val="none" w:sz="0" w:space="0" w:color="auto"/>
            <w:right w:val="none" w:sz="0" w:space="0" w:color="auto"/>
          </w:divBdr>
        </w:div>
        <w:div w:id="564993165">
          <w:marLeft w:val="480"/>
          <w:marRight w:val="0"/>
          <w:marTop w:val="0"/>
          <w:marBottom w:val="0"/>
          <w:divBdr>
            <w:top w:val="none" w:sz="0" w:space="0" w:color="auto"/>
            <w:left w:val="none" w:sz="0" w:space="0" w:color="auto"/>
            <w:bottom w:val="none" w:sz="0" w:space="0" w:color="auto"/>
            <w:right w:val="none" w:sz="0" w:space="0" w:color="auto"/>
          </w:divBdr>
        </w:div>
      </w:divsChild>
    </w:div>
    <w:div w:id="256004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092852">
      <w:marLeft w:val="48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5786879">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416061">
      <w:marLeft w:val="48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8991337">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08976">
      <w:marLeft w:val="48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3925818">
      <w:bodyDiv w:val="1"/>
      <w:marLeft w:val="0"/>
      <w:marRight w:val="0"/>
      <w:marTop w:val="0"/>
      <w:marBottom w:val="0"/>
      <w:divBdr>
        <w:top w:val="none" w:sz="0" w:space="0" w:color="auto"/>
        <w:left w:val="none" w:sz="0" w:space="0" w:color="auto"/>
        <w:bottom w:val="none" w:sz="0" w:space="0" w:color="auto"/>
        <w:right w:val="none" w:sz="0" w:space="0" w:color="auto"/>
      </w:divBdr>
    </w:div>
    <w:div w:id="14692051">
      <w:marLeft w:val="48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5623303">
      <w:marLeft w:val="480"/>
      <w:marRight w:val="0"/>
      <w:marTop w:val="0"/>
      <w:marBottom w:val="0"/>
      <w:divBdr>
        <w:top w:val="none" w:sz="0" w:space="0" w:color="auto"/>
        <w:left w:val="none" w:sz="0" w:space="0" w:color="auto"/>
        <w:bottom w:val="none" w:sz="0" w:space="0" w:color="auto"/>
        <w:right w:val="none" w:sz="0" w:space="0" w:color="auto"/>
      </w:divBdr>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6546710">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1974833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2173743">
      <w:marLeft w:val="48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3676265">
      <w:marLeft w:val="48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27609948">
      <w:marLeft w:val="480"/>
      <w:marRight w:val="0"/>
      <w:marTop w:val="0"/>
      <w:marBottom w:val="0"/>
      <w:divBdr>
        <w:top w:val="none" w:sz="0" w:space="0" w:color="auto"/>
        <w:left w:val="none" w:sz="0" w:space="0" w:color="auto"/>
        <w:bottom w:val="none" w:sz="0" w:space="0" w:color="auto"/>
        <w:right w:val="none" w:sz="0" w:space="0" w:color="auto"/>
      </w:divBdr>
    </w:div>
    <w:div w:id="28115571">
      <w:marLeft w:val="480"/>
      <w:marRight w:val="0"/>
      <w:marTop w:val="0"/>
      <w:marBottom w:val="0"/>
      <w:divBdr>
        <w:top w:val="none" w:sz="0" w:space="0" w:color="auto"/>
        <w:left w:val="none" w:sz="0" w:space="0" w:color="auto"/>
        <w:bottom w:val="none" w:sz="0" w:space="0" w:color="auto"/>
        <w:right w:val="none" w:sz="0" w:space="0" w:color="auto"/>
      </w:divBdr>
    </w:div>
    <w:div w:id="29037790">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616163">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2652959">
      <w:marLeft w:val="480"/>
      <w:marRight w:val="0"/>
      <w:marTop w:val="0"/>
      <w:marBottom w:val="0"/>
      <w:divBdr>
        <w:top w:val="none" w:sz="0" w:space="0" w:color="auto"/>
        <w:left w:val="none" w:sz="0" w:space="0" w:color="auto"/>
        <w:bottom w:val="none" w:sz="0" w:space="0" w:color="auto"/>
        <w:right w:val="none" w:sz="0" w:space="0" w:color="auto"/>
      </w:divBdr>
    </w:div>
    <w:div w:id="32853657">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126972">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097136">
      <w:marLeft w:val="48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4722661">
      <w:marLeft w:val="480"/>
      <w:marRight w:val="0"/>
      <w:marTop w:val="0"/>
      <w:marBottom w:val="0"/>
      <w:divBdr>
        <w:top w:val="none" w:sz="0" w:space="0" w:color="auto"/>
        <w:left w:val="none" w:sz="0" w:space="0" w:color="auto"/>
        <w:bottom w:val="none" w:sz="0" w:space="0" w:color="auto"/>
        <w:right w:val="none" w:sz="0" w:space="0" w:color="auto"/>
      </w:divBdr>
    </w:div>
    <w:div w:id="44763299">
      <w:bodyDiv w:val="1"/>
      <w:marLeft w:val="0"/>
      <w:marRight w:val="0"/>
      <w:marTop w:val="0"/>
      <w:marBottom w:val="0"/>
      <w:divBdr>
        <w:top w:val="none" w:sz="0" w:space="0" w:color="auto"/>
        <w:left w:val="none" w:sz="0" w:space="0" w:color="auto"/>
        <w:bottom w:val="none" w:sz="0" w:space="0" w:color="auto"/>
        <w:right w:val="none" w:sz="0" w:space="0" w:color="auto"/>
      </w:divBdr>
    </w:div>
    <w:div w:id="44843677">
      <w:marLeft w:val="480"/>
      <w:marRight w:val="0"/>
      <w:marTop w:val="0"/>
      <w:marBottom w:val="0"/>
      <w:divBdr>
        <w:top w:val="none" w:sz="0" w:space="0" w:color="auto"/>
        <w:left w:val="none" w:sz="0" w:space="0" w:color="auto"/>
        <w:bottom w:val="none" w:sz="0" w:space="0" w:color="auto"/>
        <w:right w:val="none" w:sz="0" w:space="0" w:color="auto"/>
      </w:divBdr>
    </w:div>
    <w:div w:id="47263355">
      <w:marLeft w:val="48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237085">
      <w:marLeft w:val="48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1849903">
      <w:marLeft w:val="48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6557626">
      <w:bodyDiv w:val="1"/>
      <w:marLeft w:val="0"/>
      <w:marRight w:val="0"/>
      <w:marTop w:val="0"/>
      <w:marBottom w:val="0"/>
      <w:divBdr>
        <w:top w:val="none" w:sz="0" w:space="0" w:color="auto"/>
        <w:left w:val="none" w:sz="0" w:space="0" w:color="auto"/>
        <w:bottom w:val="none" w:sz="0" w:space="0" w:color="auto"/>
        <w:right w:val="none" w:sz="0" w:space="0" w:color="auto"/>
      </w:divBdr>
    </w:div>
    <w:div w:id="57631243">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58792231">
      <w:marLeft w:val="48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67324">
      <w:marLeft w:val="48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073830">
      <w:marLeft w:val="48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0858840">
      <w:marLeft w:val="48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867407">
      <w:marLeft w:val="48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5176807">
      <w:marLeft w:val="48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024517">
      <w:marLeft w:val="48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7991784">
      <w:marLeft w:val="48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13087">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78521518">
      <w:bodyDiv w:val="1"/>
      <w:marLeft w:val="0"/>
      <w:marRight w:val="0"/>
      <w:marTop w:val="0"/>
      <w:marBottom w:val="0"/>
      <w:divBdr>
        <w:top w:val="none" w:sz="0" w:space="0" w:color="auto"/>
        <w:left w:val="none" w:sz="0" w:space="0" w:color="auto"/>
        <w:bottom w:val="none" w:sz="0" w:space="0" w:color="auto"/>
        <w:right w:val="none" w:sz="0" w:space="0" w:color="auto"/>
      </w:divBdr>
    </w:div>
    <w:div w:id="78530666">
      <w:marLeft w:val="48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4496126">
      <w:marLeft w:val="48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89736230">
      <w:marLeft w:val="480"/>
      <w:marRight w:val="0"/>
      <w:marTop w:val="0"/>
      <w:marBottom w:val="0"/>
      <w:divBdr>
        <w:top w:val="none" w:sz="0" w:space="0" w:color="auto"/>
        <w:left w:val="none" w:sz="0" w:space="0" w:color="auto"/>
        <w:bottom w:val="none" w:sz="0" w:space="0" w:color="auto"/>
        <w:right w:val="none" w:sz="0" w:space="0" w:color="auto"/>
      </w:divBdr>
    </w:div>
    <w:div w:id="90514485">
      <w:marLeft w:val="48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1829638">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4519172">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141335">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7870166">
      <w:marLeft w:val="48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5956621">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8455615">
      <w:marLeft w:val="480"/>
      <w:marRight w:val="0"/>
      <w:marTop w:val="0"/>
      <w:marBottom w:val="0"/>
      <w:divBdr>
        <w:top w:val="none" w:sz="0" w:space="0" w:color="auto"/>
        <w:left w:val="none" w:sz="0" w:space="0" w:color="auto"/>
        <w:bottom w:val="none" w:sz="0" w:space="0" w:color="auto"/>
        <w:right w:val="none" w:sz="0" w:space="0" w:color="auto"/>
      </w:divBdr>
    </w:div>
    <w:div w:id="119691608">
      <w:bodyDiv w:val="1"/>
      <w:marLeft w:val="0"/>
      <w:marRight w:val="0"/>
      <w:marTop w:val="0"/>
      <w:marBottom w:val="0"/>
      <w:divBdr>
        <w:top w:val="none" w:sz="0" w:space="0" w:color="auto"/>
        <w:left w:val="none" w:sz="0" w:space="0" w:color="auto"/>
        <w:bottom w:val="none" w:sz="0" w:space="0" w:color="auto"/>
        <w:right w:val="none" w:sz="0" w:space="0" w:color="auto"/>
      </w:divBdr>
    </w:div>
    <w:div w:id="119884313">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0660376">
      <w:marLeft w:val="48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272894">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241231">
      <w:marLeft w:val="48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6633277">
      <w:bodyDiv w:val="1"/>
      <w:marLeft w:val="0"/>
      <w:marRight w:val="0"/>
      <w:marTop w:val="0"/>
      <w:marBottom w:val="0"/>
      <w:divBdr>
        <w:top w:val="none" w:sz="0" w:space="0" w:color="auto"/>
        <w:left w:val="none" w:sz="0" w:space="0" w:color="auto"/>
        <w:bottom w:val="none" w:sz="0" w:space="0" w:color="auto"/>
        <w:right w:val="none" w:sz="0" w:space="0" w:color="auto"/>
      </w:divBdr>
    </w:div>
    <w:div w:id="127020448">
      <w:marLeft w:val="48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8595481">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6996469">
      <w:marLeft w:val="48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7500095">
      <w:bodyDiv w:val="1"/>
      <w:marLeft w:val="0"/>
      <w:marRight w:val="0"/>
      <w:marTop w:val="0"/>
      <w:marBottom w:val="0"/>
      <w:divBdr>
        <w:top w:val="none" w:sz="0" w:space="0" w:color="auto"/>
        <w:left w:val="none" w:sz="0" w:space="0" w:color="auto"/>
        <w:bottom w:val="none" w:sz="0" w:space="0" w:color="auto"/>
        <w:right w:val="none" w:sz="0" w:space="0" w:color="auto"/>
      </w:divBdr>
      <w:divsChild>
        <w:div w:id="1433280176">
          <w:marLeft w:val="480"/>
          <w:marRight w:val="0"/>
          <w:marTop w:val="0"/>
          <w:marBottom w:val="0"/>
          <w:divBdr>
            <w:top w:val="none" w:sz="0" w:space="0" w:color="auto"/>
            <w:left w:val="none" w:sz="0" w:space="0" w:color="auto"/>
            <w:bottom w:val="none" w:sz="0" w:space="0" w:color="auto"/>
            <w:right w:val="none" w:sz="0" w:space="0" w:color="auto"/>
          </w:divBdr>
        </w:div>
        <w:div w:id="230236094">
          <w:marLeft w:val="480"/>
          <w:marRight w:val="0"/>
          <w:marTop w:val="0"/>
          <w:marBottom w:val="0"/>
          <w:divBdr>
            <w:top w:val="none" w:sz="0" w:space="0" w:color="auto"/>
            <w:left w:val="none" w:sz="0" w:space="0" w:color="auto"/>
            <w:bottom w:val="none" w:sz="0" w:space="0" w:color="auto"/>
            <w:right w:val="none" w:sz="0" w:space="0" w:color="auto"/>
          </w:divBdr>
        </w:div>
        <w:div w:id="1901086934">
          <w:marLeft w:val="480"/>
          <w:marRight w:val="0"/>
          <w:marTop w:val="0"/>
          <w:marBottom w:val="0"/>
          <w:divBdr>
            <w:top w:val="none" w:sz="0" w:space="0" w:color="auto"/>
            <w:left w:val="none" w:sz="0" w:space="0" w:color="auto"/>
            <w:bottom w:val="none" w:sz="0" w:space="0" w:color="auto"/>
            <w:right w:val="none" w:sz="0" w:space="0" w:color="auto"/>
          </w:divBdr>
        </w:div>
        <w:div w:id="1640070865">
          <w:marLeft w:val="480"/>
          <w:marRight w:val="0"/>
          <w:marTop w:val="0"/>
          <w:marBottom w:val="0"/>
          <w:divBdr>
            <w:top w:val="none" w:sz="0" w:space="0" w:color="auto"/>
            <w:left w:val="none" w:sz="0" w:space="0" w:color="auto"/>
            <w:bottom w:val="none" w:sz="0" w:space="0" w:color="auto"/>
            <w:right w:val="none" w:sz="0" w:space="0" w:color="auto"/>
          </w:divBdr>
        </w:div>
        <w:div w:id="908465871">
          <w:marLeft w:val="480"/>
          <w:marRight w:val="0"/>
          <w:marTop w:val="0"/>
          <w:marBottom w:val="0"/>
          <w:divBdr>
            <w:top w:val="none" w:sz="0" w:space="0" w:color="auto"/>
            <w:left w:val="none" w:sz="0" w:space="0" w:color="auto"/>
            <w:bottom w:val="none" w:sz="0" w:space="0" w:color="auto"/>
            <w:right w:val="none" w:sz="0" w:space="0" w:color="auto"/>
          </w:divBdr>
        </w:div>
        <w:div w:id="1031687385">
          <w:marLeft w:val="480"/>
          <w:marRight w:val="0"/>
          <w:marTop w:val="0"/>
          <w:marBottom w:val="0"/>
          <w:divBdr>
            <w:top w:val="none" w:sz="0" w:space="0" w:color="auto"/>
            <w:left w:val="none" w:sz="0" w:space="0" w:color="auto"/>
            <w:bottom w:val="none" w:sz="0" w:space="0" w:color="auto"/>
            <w:right w:val="none" w:sz="0" w:space="0" w:color="auto"/>
          </w:divBdr>
        </w:div>
        <w:div w:id="2035619153">
          <w:marLeft w:val="480"/>
          <w:marRight w:val="0"/>
          <w:marTop w:val="0"/>
          <w:marBottom w:val="0"/>
          <w:divBdr>
            <w:top w:val="none" w:sz="0" w:space="0" w:color="auto"/>
            <w:left w:val="none" w:sz="0" w:space="0" w:color="auto"/>
            <w:bottom w:val="none" w:sz="0" w:space="0" w:color="auto"/>
            <w:right w:val="none" w:sz="0" w:space="0" w:color="auto"/>
          </w:divBdr>
        </w:div>
        <w:div w:id="210264546">
          <w:marLeft w:val="480"/>
          <w:marRight w:val="0"/>
          <w:marTop w:val="0"/>
          <w:marBottom w:val="0"/>
          <w:divBdr>
            <w:top w:val="none" w:sz="0" w:space="0" w:color="auto"/>
            <w:left w:val="none" w:sz="0" w:space="0" w:color="auto"/>
            <w:bottom w:val="none" w:sz="0" w:space="0" w:color="auto"/>
            <w:right w:val="none" w:sz="0" w:space="0" w:color="auto"/>
          </w:divBdr>
        </w:div>
        <w:div w:id="782500208">
          <w:marLeft w:val="480"/>
          <w:marRight w:val="0"/>
          <w:marTop w:val="0"/>
          <w:marBottom w:val="0"/>
          <w:divBdr>
            <w:top w:val="none" w:sz="0" w:space="0" w:color="auto"/>
            <w:left w:val="none" w:sz="0" w:space="0" w:color="auto"/>
            <w:bottom w:val="none" w:sz="0" w:space="0" w:color="auto"/>
            <w:right w:val="none" w:sz="0" w:space="0" w:color="auto"/>
          </w:divBdr>
        </w:div>
        <w:div w:id="1550386445">
          <w:marLeft w:val="480"/>
          <w:marRight w:val="0"/>
          <w:marTop w:val="0"/>
          <w:marBottom w:val="0"/>
          <w:divBdr>
            <w:top w:val="none" w:sz="0" w:space="0" w:color="auto"/>
            <w:left w:val="none" w:sz="0" w:space="0" w:color="auto"/>
            <w:bottom w:val="none" w:sz="0" w:space="0" w:color="auto"/>
            <w:right w:val="none" w:sz="0" w:space="0" w:color="auto"/>
          </w:divBdr>
        </w:div>
        <w:div w:id="1931886063">
          <w:marLeft w:val="480"/>
          <w:marRight w:val="0"/>
          <w:marTop w:val="0"/>
          <w:marBottom w:val="0"/>
          <w:divBdr>
            <w:top w:val="none" w:sz="0" w:space="0" w:color="auto"/>
            <w:left w:val="none" w:sz="0" w:space="0" w:color="auto"/>
            <w:bottom w:val="none" w:sz="0" w:space="0" w:color="auto"/>
            <w:right w:val="none" w:sz="0" w:space="0" w:color="auto"/>
          </w:divBdr>
        </w:div>
        <w:div w:id="1398818507">
          <w:marLeft w:val="480"/>
          <w:marRight w:val="0"/>
          <w:marTop w:val="0"/>
          <w:marBottom w:val="0"/>
          <w:divBdr>
            <w:top w:val="none" w:sz="0" w:space="0" w:color="auto"/>
            <w:left w:val="none" w:sz="0" w:space="0" w:color="auto"/>
            <w:bottom w:val="none" w:sz="0" w:space="0" w:color="auto"/>
            <w:right w:val="none" w:sz="0" w:space="0" w:color="auto"/>
          </w:divBdr>
        </w:div>
        <w:div w:id="186188430">
          <w:marLeft w:val="480"/>
          <w:marRight w:val="0"/>
          <w:marTop w:val="0"/>
          <w:marBottom w:val="0"/>
          <w:divBdr>
            <w:top w:val="none" w:sz="0" w:space="0" w:color="auto"/>
            <w:left w:val="none" w:sz="0" w:space="0" w:color="auto"/>
            <w:bottom w:val="none" w:sz="0" w:space="0" w:color="auto"/>
            <w:right w:val="none" w:sz="0" w:space="0" w:color="auto"/>
          </w:divBdr>
        </w:div>
        <w:div w:id="1409378817">
          <w:marLeft w:val="480"/>
          <w:marRight w:val="0"/>
          <w:marTop w:val="0"/>
          <w:marBottom w:val="0"/>
          <w:divBdr>
            <w:top w:val="none" w:sz="0" w:space="0" w:color="auto"/>
            <w:left w:val="none" w:sz="0" w:space="0" w:color="auto"/>
            <w:bottom w:val="none" w:sz="0" w:space="0" w:color="auto"/>
            <w:right w:val="none" w:sz="0" w:space="0" w:color="auto"/>
          </w:divBdr>
        </w:div>
        <w:div w:id="269318255">
          <w:marLeft w:val="480"/>
          <w:marRight w:val="0"/>
          <w:marTop w:val="0"/>
          <w:marBottom w:val="0"/>
          <w:divBdr>
            <w:top w:val="none" w:sz="0" w:space="0" w:color="auto"/>
            <w:left w:val="none" w:sz="0" w:space="0" w:color="auto"/>
            <w:bottom w:val="none" w:sz="0" w:space="0" w:color="auto"/>
            <w:right w:val="none" w:sz="0" w:space="0" w:color="auto"/>
          </w:divBdr>
        </w:div>
        <w:div w:id="836501915">
          <w:marLeft w:val="480"/>
          <w:marRight w:val="0"/>
          <w:marTop w:val="0"/>
          <w:marBottom w:val="0"/>
          <w:divBdr>
            <w:top w:val="none" w:sz="0" w:space="0" w:color="auto"/>
            <w:left w:val="none" w:sz="0" w:space="0" w:color="auto"/>
            <w:bottom w:val="none" w:sz="0" w:space="0" w:color="auto"/>
            <w:right w:val="none" w:sz="0" w:space="0" w:color="auto"/>
          </w:divBdr>
        </w:div>
        <w:div w:id="1793550144">
          <w:marLeft w:val="480"/>
          <w:marRight w:val="0"/>
          <w:marTop w:val="0"/>
          <w:marBottom w:val="0"/>
          <w:divBdr>
            <w:top w:val="none" w:sz="0" w:space="0" w:color="auto"/>
            <w:left w:val="none" w:sz="0" w:space="0" w:color="auto"/>
            <w:bottom w:val="none" w:sz="0" w:space="0" w:color="auto"/>
            <w:right w:val="none" w:sz="0" w:space="0" w:color="auto"/>
          </w:divBdr>
        </w:div>
        <w:div w:id="1890342769">
          <w:marLeft w:val="480"/>
          <w:marRight w:val="0"/>
          <w:marTop w:val="0"/>
          <w:marBottom w:val="0"/>
          <w:divBdr>
            <w:top w:val="none" w:sz="0" w:space="0" w:color="auto"/>
            <w:left w:val="none" w:sz="0" w:space="0" w:color="auto"/>
            <w:bottom w:val="none" w:sz="0" w:space="0" w:color="auto"/>
            <w:right w:val="none" w:sz="0" w:space="0" w:color="auto"/>
          </w:divBdr>
        </w:div>
        <w:div w:id="1600871416">
          <w:marLeft w:val="480"/>
          <w:marRight w:val="0"/>
          <w:marTop w:val="0"/>
          <w:marBottom w:val="0"/>
          <w:divBdr>
            <w:top w:val="none" w:sz="0" w:space="0" w:color="auto"/>
            <w:left w:val="none" w:sz="0" w:space="0" w:color="auto"/>
            <w:bottom w:val="none" w:sz="0" w:space="0" w:color="auto"/>
            <w:right w:val="none" w:sz="0" w:space="0" w:color="auto"/>
          </w:divBdr>
        </w:div>
        <w:div w:id="207425348">
          <w:marLeft w:val="480"/>
          <w:marRight w:val="0"/>
          <w:marTop w:val="0"/>
          <w:marBottom w:val="0"/>
          <w:divBdr>
            <w:top w:val="none" w:sz="0" w:space="0" w:color="auto"/>
            <w:left w:val="none" w:sz="0" w:space="0" w:color="auto"/>
            <w:bottom w:val="none" w:sz="0" w:space="0" w:color="auto"/>
            <w:right w:val="none" w:sz="0" w:space="0" w:color="auto"/>
          </w:divBdr>
        </w:div>
        <w:div w:id="1946308008">
          <w:marLeft w:val="480"/>
          <w:marRight w:val="0"/>
          <w:marTop w:val="0"/>
          <w:marBottom w:val="0"/>
          <w:divBdr>
            <w:top w:val="none" w:sz="0" w:space="0" w:color="auto"/>
            <w:left w:val="none" w:sz="0" w:space="0" w:color="auto"/>
            <w:bottom w:val="none" w:sz="0" w:space="0" w:color="auto"/>
            <w:right w:val="none" w:sz="0" w:space="0" w:color="auto"/>
          </w:divBdr>
        </w:div>
        <w:div w:id="204608534">
          <w:marLeft w:val="480"/>
          <w:marRight w:val="0"/>
          <w:marTop w:val="0"/>
          <w:marBottom w:val="0"/>
          <w:divBdr>
            <w:top w:val="none" w:sz="0" w:space="0" w:color="auto"/>
            <w:left w:val="none" w:sz="0" w:space="0" w:color="auto"/>
            <w:bottom w:val="none" w:sz="0" w:space="0" w:color="auto"/>
            <w:right w:val="none" w:sz="0" w:space="0" w:color="auto"/>
          </w:divBdr>
        </w:div>
        <w:div w:id="172499012">
          <w:marLeft w:val="480"/>
          <w:marRight w:val="0"/>
          <w:marTop w:val="0"/>
          <w:marBottom w:val="0"/>
          <w:divBdr>
            <w:top w:val="none" w:sz="0" w:space="0" w:color="auto"/>
            <w:left w:val="none" w:sz="0" w:space="0" w:color="auto"/>
            <w:bottom w:val="none" w:sz="0" w:space="0" w:color="auto"/>
            <w:right w:val="none" w:sz="0" w:space="0" w:color="auto"/>
          </w:divBdr>
        </w:div>
        <w:div w:id="2052535778">
          <w:marLeft w:val="480"/>
          <w:marRight w:val="0"/>
          <w:marTop w:val="0"/>
          <w:marBottom w:val="0"/>
          <w:divBdr>
            <w:top w:val="none" w:sz="0" w:space="0" w:color="auto"/>
            <w:left w:val="none" w:sz="0" w:space="0" w:color="auto"/>
            <w:bottom w:val="none" w:sz="0" w:space="0" w:color="auto"/>
            <w:right w:val="none" w:sz="0" w:space="0" w:color="auto"/>
          </w:divBdr>
        </w:div>
        <w:div w:id="113377890">
          <w:marLeft w:val="480"/>
          <w:marRight w:val="0"/>
          <w:marTop w:val="0"/>
          <w:marBottom w:val="0"/>
          <w:divBdr>
            <w:top w:val="none" w:sz="0" w:space="0" w:color="auto"/>
            <w:left w:val="none" w:sz="0" w:space="0" w:color="auto"/>
            <w:bottom w:val="none" w:sz="0" w:space="0" w:color="auto"/>
            <w:right w:val="none" w:sz="0" w:space="0" w:color="auto"/>
          </w:divBdr>
        </w:div>
        <w:div w:id="1048727193">
          <w:marLeft w:val="480"/>
          <w:marRight w:val="0"/>
          <w:marTop w:val="0"/>
          <w:marBottom w:val="0"/>
          <w:divBdr>
            <w:top w:val="none" w:sz="0" w:space="0" w:color="auto"/>
            <w:left w:val="none" w:sz="0" w:space="0" w:color="auto"/>
            <w:bottom w:val="none" w:sz="0" w:space="0" w:color="auto"/>
            <w:right w:val="none" w:sz="0" w:space="0" w:color="auto"/>
          </w:divBdr>
        </w:div>
        <w:div w:id="1696735405">
          <w:marLeft w:val="480"/>
          <w:marRight w:val="0"/>
          <w:marTop w:val="0"/>
          <w:marBottom w:val="0"/>
          <w:divBdr>
            <w:top w:val="none" w:sz="0" w:space="0" w:color="auto"/>
            <w:left w:val="none" w:sz="0" w:space="0" w:color="auto"/>
            <w:bottom w:val="none" w:sz="0" w:space="0" w:color="auto"/>
            <w:right w:val="none" w:sz="0" w:space="0" w:color="auto"/>
          </w:divBdr>
        </w:div>
        <w:div w:id="1232886936">
          <w:marLeft w:val="480"/>
          <w:marRight w:val="0"/>
          <w:marTop w:val="0"/>
          <w:marBottom w:val="0"/>
          <w:divBdr>
            <w:top w:val="none" w:sz="0" w:space="0" w:color="auto"/>
            <w:left w:val="none" w:sz="0" w:space="0" w:color="auto"/>
            <w:bottom w:val="none" w:sz="0" w:space="0" w:color="auto"/>
            <w:right w:val="none" w:sz="0" w:space="0" w:color="auto"/>
          </w:divBdr>
        </w:div>
        <w:div w:id="754089518">
          <w:marLeft w:val="480"/>
          <w:marRight w:val="0"/>
          <w:marTop w:val="0"/>
          <w:marBottom w:val="0"/>
          <w:divBdr>
            <w:top w:val="none" w:sz="0" w:space="0" w:color="auto"/>
            <w:left w:val="none" w:sz="0" w:space="0" w:color="auto"/>
            <w:bottom w:val="none" w:sz="0" w:space="0" w:color="auto"/>
            <w:right w:val="none" w:sz="0" w:space="0" w:color="auto"/>
          </w:divBdr>
        </w:div>
        <w:div w:id="2051950064">
          <w:marLeft w:val="480"/>
          <w:marRight w:val="0"/>
          <w:marTop w:val="0"/>
          <w:marBottom w:val="0"/>
          <w:divBdr>
            <w:top w:val="none" w:sz="0" w:space="0" w:color="auto"/>
            <w:left w:val="none" w:sz="0" w:space="0" w:color="auto"/>
            <w:bottom w:val="none" w:sz="0" w:space="0" w:color="auto"/>
            <w:right w:val="none" w:sz="0" w:space="0" w:color="auto"/>
          </w:divBdr>
        </w:div>
        <w:div w:id="2036999405">
          <w:marLeft w:val="480"/>
          <w:marRight w:val="0"/>
          <w:marTop w:val="0"/>
          <w:marBottom w:val="0"/>
          <w:divBdr>
            <w:top w:val="none" w:sz="0" w:space="0" w:color="auto"/>
            <w:left w:val="none" w:sz="0" w:space="0" w:color="auto"/>
            <w:bottom w:val="none" w:sz="0" w:space="0" w:color="auto"/>
            <w:right w:val="none" w:sz="0" w:space="0" w:color="auto"/>
          </w:divBdr>
        </w:div>
        <w:div w:id="863789140">
          <w:marLeft w:val="480"/>
          <w:marRight w:val="0"/>
          <w:marTop w:val="0"/>
          <w:marBottom w:val="0"/>
          <w:divBdr>
            <w:top w:val="none" w:sz="0" w:space="0" w:color="auto"/>
            <w:left w:val="none" w:sz="0" w:space="0" w:color="auto"/>
            <w:bottom w:val="none" w:sz="0" w:space="0" w:color="auto"/>
            <w:right w:val="none" w:sz="0" w:space="0" w:color="auto"/>
          </w:divBdr>
        </w:div>
        <w:div w:id="1280801855">
          <w:marLeft w:val="480"/>
          <w:marRight w:val="0"/>
          <w:marTop w:val="0"/>
          <w:marBottom w:val="0"/>
          <w:divBdr>
            <w:top w:val="none" w:sz="0" w:space="0" w:color="auto"/>
            <w:left w:val="none" w:sz="0" w:space="0" w:color="auto"/>
            <w:bottom w:val="none" w:sz="0" w:space="0" w:color="auto"/>
            <w:right w:val="none" w:sz="0" w:space="0" w:color="auto"/>
          </w:divBdr>
        </w:div>
        <w:div w:id="1938980669">
          <w:marLeft w:val="480"/>
          <w:marRight w:val="0"/>
          <w:marTop w:val="0"/>
          <w:marBottom w:val="0"/>
          <w:divBdr>
            <w:top w:val="none" w:sz="0" w:space="0" w:color="auto"/>
            <w:left w:val="none" w:sz="0" w:space="0" w:color="auto"/>
            <w:bottom w:val="none" w:sz="0" w:space="0" w:color="auto"/>
            <w:right w:val="none" w:sz="0" w:space="0" w:color="auto"/>
          </w:divBdr>
        </w:div>
        <w:div w:id="1933007019">
          <w:marLeft w:val="480"/>
          <w:marRight w:val="0"/>
          <w:marTop w:val="0"/>
          <w:marBottom w:val="0"/>
          <w:divBdr>
            <w:top w:val="none" w:sz="0" w:space="0" w:color="auto"/>
            <w:left w:val="none" w:sz="0" w:space="0" w:color="auto"/>
            <w:bottom w:val="none" w:sz="0" w:space="0" w:color="auto"/>
            <w:right w:val="none" w:sz="0" w:space="0" w:color="auto"/>
          </w:divBdr>
        </w:div>
        <w:div w:id="1181432302">
          <w:marLeft w:val="480"/>
          <w:marRight w:val="0"/>
          <w:marTop w:val="0"/>
          <w:marBottom w:val="0"/>
          <w:divBdr>
            <w:top w:val="none" w:sz="0" w:space="0" w:color="auto"/>
            <w:left w:val="none" w:sz="0" w:space="0" w:color="auto"/>
            <w:bottom w:val="none" w:sz="0" w:space="0" w:color="auto"/>
            <w:right w:val="none" w:sz="0" w:space="0" w:color="auto"/>
          </w:divBdr>
        </w:div>
        <w:div w:id="1182940581">
          <w:marLeft w:val="480"/>
          <w:marRight w:val="0"/>
          <w:marTop w:val="0"/>
          <w:marBottom w:val="0"/>
          <w:divBdr>
            <w:top w:val="none" w:sz="0" w:space="0" w:color="auto"/>
            <w:left w:val="none" w:sz="0" w:space="0" w:color="auto"/>
            <w:bottom w:val="none" w:sz="0" w:space="0" w:color="auto"/>
            <w:right w:val="none" w:sz="0" w:space="0" w:color="auto"/>
          </w:divBdr>
        </w:div>
        <w:div w:id="1093090264">
          <w:marLeft w:val="480"/>
          <w:marRight w:val="0"/>
          <w:marTop w:val="0"/>
          <w:marBottom w:val="0"/>
          <w:divBdr>
            <w:top w:val="none" w:sz="0" w:space="0" w:color="auto"/>
            <w:left w:val="none" w:sz="0" w:space="0" w:color="auto"/>
            <w:bottom w:val="none" w:sz="0" w:space="0" w:color="auto"/>
            <w:right w:val="none" w:sz="0" w:space="0" w:color="auto"/>
          </w:divBdr>
        </w:div>
        <w:div w:id="546112962">
          <w:marLeft w:val="480"/>
          <w:marRight w:val="0"/>
          <w:marTop w:val="0"/>
          <w:marBottom w:val="0"/>
          <w:divBdr>
            <w:top w:val="none" w:sz="0" w:space="0" w:color="auto"/>
            <w:left w:val="none" w:sz="0" w:space="0" w:color="auto"/>
            <w:bottom w:val="none" w:sz="0" w:space="0" w:color="auto"/>
            <w:right w:val="none" w:sz="0" w:space="0" w:color="auto"/>
          </w:divBdr>
        </w:div>
        <w:div w:id="1179781416">
          <w:marLeft w:val="480"/>
          <w:marRight w:val="0"/>
          <w:marTop w:val="0"/>
          <w:marBottom w:val="0"/>
          <w:divBdr>
            <w:top w:val="none" w:sz="0" w:space="0" w:color="auto"/>
            <w:left w:val="none" w:sz="0" w:space="0" w:color="auto"/>
            <w:bottom w:val="none" w:sz="0" w:space="0" w:color="auto"/>
            <w:right w:val="none" w:sz="0" w:space="0" w:color="auto"/>
          </w:divBdr>
        </w:div>
        <w:div w:id="1683505158">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308655">
      <w:marLeft w:val="48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39424716">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041542">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1969699">
      <w:marLeft w:val="48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517321">
      <w:marLeft w:val="48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326397">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0023786">
      <w:marLeft w:val="48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2796660">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4959626">
      <w:bodyDiv w:val="1"/>
      <w:marLeft w:val="0"/>
      <w:marRight w:val="0"/>
      <w:marTop w:val="0"/>
      <w:marBottom w:val="0"/>
      <w:divBdr>
        <w:top w:val="none" w:sz="0" w:space="0" w:color="auto"/>
        <w:left w:val="none" w:sz="0" w:space="0" w:color="auto"/>
        <w:bottom w:val="none" w:sz="0" w:space="0" w:color="auto"/>
        <w:right w:val="none" w:sz="0" w:space="0" w:color="auto"/>
      </w:divBdr>
    </w:div>
    <w:div w:id="155921408">
      <w:marLeft w:val="48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8617681">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466866">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0894961">
      <w:marLeft w:val="48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2937094">
      <w:marLeft w:val="48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4712536">
      <w:bodyDiv w:val="1"/>
      <w:marLeft w:val="0"/>
      <w:marRight w:val="0"/>
      <w:marTop w:val="0"/>
      <w:marBottom w:val="0"/>
      <w:divBdr>
        <w:top w:val="none" w:sz="0" w:space="0" w:color="auto"/>
        <w:left w:val="none" w:sz="0" w:space="0" w:color="auto"/>
        <w:bottom w:val="none" w:sz="0" w:space="0" w:color="auto"/>
        <w:right w:val="none" w:sz="0" w:space="0" w:color="auto"/>
      </w:divBdr>
    </w:div>
    <w:div w:id="164713940">
      <w:marLeft w:val="48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6406615">
      <w:marLeft w:val="48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259230">
      <w:marLeft w:val="48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0146904">
      <w:marLeft w:val="48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77045102">
      <w:marLeft w:val="480"/>
      <w:marRight w:val="0"/>
      <w:marTop w:val="0"/>
      <w:marBottom w:val="0"/>
      <w:divBdr>
        <w:top w:val="none" w:sz="0" w:space="0" w:color="auto"/>
        <w:left w:val="none" w:sz="0" w:space="0" w:color="auto"/>
        <w:bottom w:val="none" w:sz="0" w:space="0" w:color="auto"/>
        <w:right w:val="none" w:sz="0" w:space="0" w:color="auto"/>
      </w:divBdr>
    </w:div>
    <w:div w:id="179516680">
      <w:marLeft w:val="480"/>
      <w:marRight w:val="0"/>
      <w:marTop w:val="0"/>
      <w:marBottom w:val="0"/>
      <w:divBdr>
        <w:top w:val="none" w:sz="0" w:space="0" w:color="auto"/>
        <w:left w:val="none" w:sz="0" w:space="0" w:color="auto"/>
        <w:bottom w:val="none" w:sz="0" w:space="0" w:color="auto"/>
        <w:right w:val="none" w:sz="0" w:space="0" w:color="auto"/>
      </w:divBdr>
    </w:div>
    <w:div w:id="180046944">
      <w:bodyDiv w:val="1"/>
      <w:marLeft w:val="0"/>
      <w:marRight w:val="0"/>
      <w:marTop w:val="0"/>
      <w:marBottom w:val="0"/>
      <w:divBdr>
        <w:top w:val="none" w:sz="0" w:space="0" w:color="auto"/>
        <w:left w:val="none" w:sz="0" w:space="0" w:color="auto"/>
        <w:bottom w:val="none" w:sz="0" w:space="0" w:color="auto"/>
        <w:right w:val="none" w:sz="0" w:space="0" w:color="auto"/>
      </w:divBdr>
    </w:div>
    <w:div w:id="180054929">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057638">
      <w:marLeft w:val="48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5752332">
      <w:bodyDiv w:val="1"/>
      <w:marLeft w:val="0"/>
      <w:marRight w:val="0"/>
      <w:marTop w:val="0"/>
      <w:marBottom w:val="0"/>
      <w:divBdr>
        <w:top w:val="none" w:sz="0" w:space="0" w:color="auto"/>
        <w:left w:val="none" w:sz="0" w:space="0" w:color="auto"/>
        <w:bottom w:val="none" w:sz="0" w:space="0" w:color="auto"/>
        <w:right w:val="none" w:sz="0" w:space="0" w:color="auto"/>
      </w:divBdr>
    </w:div>
    <w:div w:id="186873160">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89221562">
      <w:marLeft w:val="480"/>
      <w:marRight w:val="0"/>
      <w:marTop w:val="0"/>
      <w:marBottom w:val="0"/>
      <w:divBdr>
        <w:top w:val="none" w:sz="0" w:space="0" w:color="auto"/>
        <w:left w:val="none" w:sz="0" w:space="0" w:color="auto"/>
        <w:bottom w:val="none" w:sz="0" w:space="0" w:color="auto"/>
        <w:right w:val="none" w:sz="0" w:space="0" w:color="auto"/>
      </w:divBdr>
    </w:div>
    <w:div w:id="189270484">
      <w:marLeft w:val="480"/>
      <w:marRight w:val="0"/>
      <w:marTop w:val="0"/>
      <w:marBottom w:val="0"/>
      <w:divBdr>
        <w:top w:val="none" w:sz="0" w:space="0" w:color="auto"/>
        <w:left w:val="none" w:sz="0" w:space="0" w:color="auto"/>
        <w:bottom w:val="none" w:sz="0" w:space="0" w:color="auto"/>
        <w:right w:val="none" w:sz="0" w:space="0" w:color="auto"/>
      </w:divBdr>
    </w:div>
    <w:div w:id="189877780">
      <w:bodyDiv w:val="1"/>
      <w:marLeft w:val="0"/>
      <w:marRight w:val="0"/>
      <w:marTop w:val="0"/>
      <w:marBottom w:val="0"/>
      <w:divBdr>
        <w:top w:val="none" w:sz="0" w:space="0" w:color="auto"/>
        <w:left w:val="none" w:sz="0" w:space="0" w:color="auto"/>
        <w:bottom w:val="none" w:sz="0" w:space="0" w:color="auto"/>
        <w:right w:val="none" w:sz="0" w:space="0" w:color="auto"/>
      </w:divBdr>
    </w:div>
    <w:div w:id="190529774">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1382525">
      <w:marLeft w:val="48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5242560">
      <w:marLeft w:val="48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8593533">
      <w:bodyDiv w:val="1"/>
      <w:marLeft w:val="0"/>
      <w:marRight w:val="0"/>
      <w:marTop w:val="0"/>
      <w:marBottom w:val="0"/>
      <w:divBdr>
        <w:top w:val="none" w:sz="0" w:space="0" w:color="auto"/>
        <w:left w:val="none" w:sz="0" w:space="0" w:color="auto"/>
        <w:bottom w:val="none" w:sz="0" w:space="0" w:color="auto"/>
        <w:right w:val="none" w:sz="0" w:space="0" w:color="auto"/>
      </w:divBdr>
      <w:divsChild>
        <w:div w:id="168104614">
          <w:marLeft w:val="480"/>
          <w:marRight w:val="0"/>
          <w:marTop w:val="0"/>
          <w:marBottom w:val="0"/>
          <w:divBdr>
            <w:top w:val="none" w:sz="0" w:space="0" w:color="auto"/>
            <w:left w:val="none" w:sz="0" w:space="0" w:color="auto"/>
            <w:bottom w:val="none" w:sz="0" w:space="0" w:color="auto"/>
            <w:right w:val="none" w:sz="0" w:space="0" w:color="auto"/>
          </w:divBdr>
        </w:div>
        <w:div w:id="1095636613">
          <w:marLeft w:val="480"/>
          <w:marRight w:val="0"/>
          <w:marTop w:val="0"/>
          <w:marBottom w:val="0"/>
          <w:divBdr>
            <w:top w:val="none" w:sz="0" w:space="0" w:color="auto"/>
            <w:left w:val="none" w:sz="0" w:space="0" w:color="auto"/>
            <w:bottom w:val="none" w:sz="0" w:space="0" w:color="auto"/>
            <w:right w:val="none" w:sz="0" w:space="0" w:color="auto"/>
          </w:divBdr>
        </w:div>
        <w:div w:id="168494123">
          <w:marLeft w:val="480"/>
          <w:marRight w:val="0"/>
          <w:marTop w:val="0"/>
          <w:marBottom w:val="0"/>
          <w:divBdr>
            <w:top w:val="none" w:sz="0" w:space="0" w:color="auto"/>
            <w:left w:val="none" w:sz="0" w:space="0" w:color="auto"/>
            <w:bottom w:val="none" w:sz="0" w:space="0" w:color="auto"/>
            <w:right w:val="none" w:sz="0" w:space="0" w:color="auto"/>
          </w:divBdr>
        </w:div>
        <w:div w:id="420562647">
          <w:marLeft w:val="480"/>
          <w:marRight w:val="0"/>
          <w:marTop w:val="0"/>
          <w:marBottom w:val="0"/>
          <w:divBdr>
            <w:top w:val="none" w:sz="0" w:space="0" w:color="auto"/>
            <w:left w:val="none" w:sz="0" w:space="0" w:color="auto"/>
            <w:bottom w:val="none" w:sz="0" w:space="0" w:color="auto"/>
            <w:right w:val="none" w:sz="0" w:space="0" w:color="auto"/>
          </w:divBdr>
        </w:div>
        <w:div w:id="695085973">
          <w:marLeft w:val="480"/>
          <w:marRight w:val="0"/>
          <w:marTop w:val="0"/>
          <w:marBottom w:val="0"/>
          <w:divBdr>
            <w:top w:val="none" w:sz="0" w:space="0" w:color="auto"/>
            <w:left w:val="none" w:sz="0" w:space="0" w:color="auto"/>
            <w:bottom w:val="none" w:sz="0" w:space="0" w:color="auto"/>
            <w:right w:val="none" w:sz="0" w:space="0" w:color="auto"/>
          </w:divBdr>
        </w:div>
        <w:div w:id="475493679">
          <w:marLeft w:val="480"/>
          <w:marRight w:val="0"/>
          <w:marTop w:val="0"/>
          <w:marBottom w:val="0"/>
          <w:divBdr>
            <w:top w:val="none" w:sz="0" w:space="0" w:color="auto"/>
            <w:left w:val="none" w:sz="0" w:space="0" w:color="auto"/>
            <w:bottom w:val="none" w:sz="0" w:space="0" w:color="auto"/>
            <w:right w:val="none" w:sz="0" w:space="0" w:color="auto"/>
          </w:divBdr>
        </w:div>
        <w:div w:id="629897968">
          <w:marLeft w:val="480"/>
          <w:marRight w:val="0"/>
          <w:marTop w:val="0"/>
          <w:marBottom w:val="0"/>
          <w:divBdr>
            <w:top w:val="none" w:sz="0" w:space="0" w:color="auto"/>
            <w:left w:val="none" w:sz="0" w:space="0" w:color="auto"/>
            <w:bottom w:val="none" w:sz="0" w:space="0" w:color="auto"/>
            <w:right w:val="none" w:sz="0" w:space="0" w:color="auto"/>
          </w:divBdr>
        </w:div>
        <w:div w:id="857239300">
          <w:marLeft w:val="480"/>
          <w:marRight w:val="0"/>
          <w:marTop w:val="0"/>
          <w:marBottom w:val="0"/>
          <w:divBdr>
            <w:top w:val="none" w:sz="0" w:space="0" w:color="auto"/>
            <w:left w:val="none" w:sz="0" w:space="0" w:color="auto"/>
            <w:bottom w:val="none" w:sz="0" w:space="0" w:color="auto"/>
            <w:right w:val="none" w:sz="0" w:space="0" w:color="auto"/>
          </w:divBdr>
        </w:div>
        <w:div w:id="58867393">
          <w:marLeft w:val="480"/>
          <w:marRight w:val="0"/>
          <w:marTop w:val="0"/>
          <w:marBottom w:val="0"/>
          <w:divBdr>
            <w:top w:val="none" w:sz="0" w:space="0" w:color="auto"/>
            <w:left w:val="none" w:sz="0" w:space="0" w:color="auto"/>
            <w:bottom w:val="none" w:sz="0" w:space="0" w:color="auto"/>
            <w:right w:val="none" w:sz="0" w:space="0" w:color="auto"/>
          </w:divBdr>
        </w:div>
        <w:div w:id="207423957">
          <w:marLeft w:val="480"/>
          <w:marRight w:val="0"/>
          <w:marTop w:val="0"/>
          <w:marBottom w:val="0"/>
          <w:divBdr>
            <w:top w:val="none" w:sz="0" w:space="0" w:color="auto"/>
            <w:left w:val="none" w:sz="0" w:space="0" w:color="auto"/>
            <w:bottom w:val="none" w:sz="0" w:space="0" w:color="auto"/>
            <w:right w:val="none" w:sz="0" w:space="0" w:color="auto"/>
          </w:divBdr>
        </w:div>
        <w:div w:id="113983054">
          <w:marLeft w:val="480"/>
          <w:marRight w:val="0"/>
          <w:marTop w:val="0"/>
          <w:marBottom w:val="0"/>
          <w:divBdr>
            <w:top w:val="none" w:sz="0" w:space="0" w:color="auto"/>
            <w:left w:val="none" w:sz="0" w:space="0" w:color="auto"/>
            <w:bottom w:val="none" w:sz="0" w:space="0" w:color="auto"/>
            <w:right w:val="none" w:sz="0" w:space="0" w:color="auto"/>
          </w:divBdr>
        </w:div>
        <w:div w:id="1220901116">
          <w:marLeft w:val="480"/>
          <w:marRight w:val="0"/>
          <w:marTop w:val="0"/>
          <w:marBottom w:val="0"/>
          <w:divBdr>
            <w:top w:val="none" w:sz="0" w:space="0" w:color="auto"/>
            <w:left w:val="none" w:sz="0" w:space="0" w:color="auto"/>
            <w:bottom w:val="none" w:sz="0" w:space="0" w:color="auto"/>
            <w:right w:val="none" w:sz="0" w:space="0" w:color="auto"/>
          </w:divBdr>
        </w:div>
        <w:div w:id="421217280">
          <w:marLeft w:val="480"/>
          <w:marRight w:val="0"/>
          <w:marTop w:val="0"/>
          <w:marBottom w:val="0"/>
          <w:divBdr>
            <w:top w:val="none" w:sz="0" w:space="0" w:color="auto"/>
            <w:left w:val="none" w:sz="0" w:space="0" w:color="auto"/>
            <w:bottom w:val="none" w:sz="0" w:space="0" w:color="auto"/>
            <w:right w:val="none" w:sz="0" w:space="0" w:color="auto"/>
          </w:divBdr>
        </w:div>
        <w:div w:id="825516504">
          <w:marLeft w:val="480"/>
          <w:marRight w:val="0"/>
          <w:marTop w:val="0"/>
          <w:marBottom w:val="0"/>
          <w:divBdr>
            <w:top w:val="none" w:sz="0" w:space="0" w:color="auto"/>
            <w:left w:val="none" w:sz="0" w:space="0" w:color="auto"/>
            <w:bottom w:val="none" w:sz="0" w:space="0" w:color="auto"/>
            <w:right w:val="none" w:sz="0" w:space="0" w:color="auto"/>
          </w:divBdr>
        </w:div>
        <w:div w:id="1229921806">
          <w:marLeft w:val="480"/>
          <w:marRight w:val="0"/>
          <w:marTop w:val="0"/>
          <w:marBottom w:val="0"/>
          <w:divBdr>
            <w:top w:val="none" w:sz="0" w:space="0" w:color="auto"/>
            <w:left w:val="none" w:sz="0" w:space="0" w:color="auto"/>
            <w:bottom w:val="none" w:sz="0" w:space="0" w:color="auto"/>
            <w:right w:val="none" w:sz="0" w:space="0" w:color="auto"/>
          </w:divBdr>
        </w:div>
        <w:div w:id="602612412">
          <w:marLeft w:val="480"/>
          <w:marRight w:val="0"/>
          <w:marTop w:val="0"/>
          <w:marBottom w:val="0"/>
          <w:divBdr>
            <w:top w:val="none" w:sz="0" w:space="0" w:color="auto"/>
            <w:left w:val="none" w:sz="0" w:space="0" w:color="auto"/>
            <w:bottom w:val="none" w:sz="0" w:space="0" w:color="auto"/>
            <w:right w:val="none" w:sz="0" w:space="0" w:color="auto"/>
          </w:divBdr>
        </w:div>
        <w:div w:id="1394509">
          <w:marLeft w:val="480"/>
          <w:marRight w:val="0"/>
          <w:marTop w:val="0"/>
          <w:marBottom w:val="0"/>
          <w:divBdr>
            <w:top w:val="none" w:sz="0" w:space="0" w:color="auto"/>
            <w:left w:val="none" w:sz="0" w:space="0" w:color="auto"/>
            <w:bottom w:val="none" w:sz="0" w:space="0" w:color="auto"/>
            <w:right w:val="none" w:sz="0" w:space="0" w:color="auto"/>
          </w:divBdr>
        </w:div>
        <w:div w:id="1079063970">
          <w:marLeft w:val="480"/>
          <w:marRight w:val="0"/>
          <w:marTop w:val="0"/>
          <w:marBottom w:val="0"/>
          <w:divBdr>
            <w:top w:val="none" w:sz="0" w:space="0" w:color="auto"/>
            <w:left w:val="none" w:sz="0" w:space="0" w:color="auto"/>
            <w:bottom w:val="none" w:sz="0" w:space="0" w:color="auto"/>
            <w:right w:val="none" w:sz="0" w:space="0" w:color="auto"/>
          </w:divBdr>
        </w:div>
        <w:div w:id="1657104280">
          <w:marLeft w:val="480"/>
          <w:marRight w:val="0"/>
          <w:marTop w:val="0"/>
          <w:marBottom w:val="0"/>
          <w:divBdr>
            <w:top w:val="none" w:sz="0" w:space="0" w:color="auto"/>
            <w:left w:val="none" w:sz="0" w:space="0" w:color="auto"/>
            <w:bottom w:val="none" w:sz="0" w:space="0" w:color="auto"/>
            <w:right w:val="none" w:sz="0" w:space="0" w:color="auto"/>
          </w:divBdr>
        </w:div>
        <w:div w:id="1933272539">
          <w:marLeft w:val="480"/>
          <w:marRight w:val="0"/>
          <w:marTop w:val="0"/>
          <w:marBottom w:val="0"/>
          <w:divBdr>
            <w:top w:val="none" w:sz="0" w:space="0" w:color="auto"/>
            <w:left w:val="none" w:sz="0" w:space="0" w:color="auto"/>
            <w:bottom w:val="none" w:sz="0" w:space="0" w:color="auto"/>
            <w:right w:val="none" w:sz="0" w:space="0" w:color="auto"/>
          </w:divBdr>
        </w:div>
        <w:div w:id="247228457">
          <w:marLeft w:val="480"/>
          <w:marRight w:val="0"/>
          <w:marTop w:val="0"/>
          <w:marBottom w:val="0"/>
          <w:divBdr>
            <w:top w:val="none" w:sz="0" w:space="0" w:color="auto"/>
            <w:left w:val="none" w:sz="0" w:space="0" w:color="auto"/>
            <w:bottom w:val="none" w:sz="0" w:space="0" w:color="auto"/>
            <w:right w:val="none" w:sz="0" w:space="0" w:color="auto"/>
          </w:divBdr>
        </w:div>
        <w:div w:id="354692366">
          <w:marLeft w:val="480"/>
          <w:marRight w:val="0"/>
          <w:marTop w:val="0"/>
          <w:marBottom w:val="0"/>
          <w:divBdr>
            <w:top w:val="none" w:sz="0" w:space="0" w:color="auto"/>
            <w:left w:val="none" w:sz="0" w:space="0" w:color="auto"/>
            <w:bottom w:val="none" w:sz="0" w:space="0" w:color="auto"/>
            <w:right w:val="none" w:sz="0" w:space="0" w:color="auto"/>
          </w:divBdr>
        </w:div>
        <w:div w:id="116946656">
          <w:marLeft w:val="480"/>
          <w:marRight w:val="0"/>
          <w:marTop w:val="0"/>
          <w:marBottom w:val="0"/>
          <w:divBdr>
            <w:top w:val="none" w:sz="0" w:space="0" w:color="auto"/>
            <w:left w:val="none" w:sz="0" w:space="0" w:color="auto"/>
            <w:bottom w:val="none" w:sz="0" w:space="0" w:color="auto"/>
            <w:right w:val="none" w:sz="0" w:space="0" w:color="auto"/>
          </w:divBdr>
        </w:div>
        <w:div w:id="1386879984">
          <w:marLeft w:val="480"/>
          <w:marRight w:val="0"/>
          <w:marTop w:val="0"/>
          <w:marBottom w:val="0"/>
          <w:divBdr>
            <w:top w:val="none" w:sz="0" w:space="0" w:color="auto"/>
            <w:left w:val="none" w:sz="0" w:space="0" w:color="auto"/>
            <w:bottom w:val="none" w:sz="0" w:space="0" w:color="auto"/>
            <w:right w:val="none" w:sz="0" w:space="0" w:color="auto"/>
          </w:divBdr>
        </w:div>
        <w:div w:id="2033796544">
          <w:marLeft w:val="480"/>
          <w:marRight w:val="0"/>
          <w:marTop w:val="0"/>
          <w:marBottom w:val="0"/>
          <w:divBdr>
            <w:top w:val="none" w:sz="0" w:space="0" w:color="auto"/>
            <w:left w:val="none" w:sz="0" w:space="0" w:color="auto"/>
            <w:bottom w:val="none" w:sz="0" w:space="0" w:color="auto"/>
            <w:right w:val="none" w:sz="0" w:space="0" w:color="auto"/>
          </w:divBdr>
        </w:div>
        <w:div w:id="2087336872">
          <w:marLeft w:val="480"/>
          <w:marRight w:val="0"/>
          <w:marTop w:val="0"/>
          <w:marBottom w:val="0"/>
          <w:divBdr>
            <w:top w:val="none" w:sz="0" w:space="0" w:color="auto"/>
            <w:left w:val="none" w:sz="0" w:space="0" w:color="auto"/>
            <w:bottom w:val="none" w:sz="0" w:space="0" w:color="auto"/>
            <w:right w:val="none" w:sz="0" w:space="0" w:color="auto"/>
          </w:divBdr>
        </w:div>
        <w:div w:id="1285503639">
          <w:marLeft w:val="480"/>
          <w:marRight w:val="0"/>
          <w:marTop w:val="0"/>
          <w:marBottom w:val="0"/>
          <w:divBdr>
            <w:top w:val="none" w:sz="0" w:space="0" w:color="auto"/>
            <w:left w:val="none" w:sz="0" w:space="0" w:color="auto"/>
            <w:bottom w:val="none" w:sz="0" w:space="0" w:color="auto"/>
            <w:right w:val="none" w:sz="0" w:space="0" w:color="auto"/>
          </w:divBdr>
        </w:div>
        <w:div w:id="1399791614">
          <w:marLeft w:val="480"/>
          <w:marRight w:val="0"/>
          <w:marTop w:val="0"/>
          <w:marBottom w:val="0"/>
          <w:divBdr>
            <w:top w:val="none" w:sz="0" w:space="0" w:color="auto"/>
            <w:left w:val="none" w:sz="0" w:space="0" w:color="auto"/>
            <w:bottom w:val="none" w:sz="0" w:space="0" w:color="auto"/>
            <w:right w:val="none" w:sz="0" w:space="0" w:color="auto"/>
          </w:divBdr>
        </w:div>
        <w:div w:id="1106464170">
          <w:marLeft w:val="480"/>
          <w:marRight w:val="0"/>
          <w:marTop w:val="0"/>
          <w:marBottom w:val="0"/>
          <w:divBdr>
            <w:top w:val="none" w:sz="0" w:space="0" w:color="auto"/>
            <w:left w:val="none" w:sz="0" w:space="0" w:color="auto"/>
            <w:bottom w:val="none" w:sz="0" w:space="0" w:color="auto"/>
            <w:right w:val="none" w:sz="0" w:space="0" w:color="auto"/>
          </w:divBdr>
        </w:div>
        <w:div w:id="1297419004">
          <w:marLeft w:val="480"/>
          <w:marRight w:val="0"/>
          <w:marTop w:val="0"/>
          <w:marBottom w:val="0"/>
          <w:divBdr>
            <w:top w:val="none" w:sz="0" w:space="0" w:color="auto"/>
            <w:left w:val="none" w:sz="0" w:space="0" w:color="auto"/>
            <w:bottom w:val="none" w:sz="0" w:space="0" w:color="auto"/>
            <w:right w:val="none" w:sz="0" w:space="0" w:color="auto"/>
          </w:divBdr>
        </w:div>
        <w:div w:id="1765374488">
          <w:marLeft w:val="480"/>
          <w:marRight w:val="0"/>
          <w:marTop w:val="0"/>
          <w:marBottom w:val="0"/>
          <w:divBdr>
            <w:top w:val="none" w:sz="0" w:space="0" w:color="auto"/>
            <w:left w:val="none" w:sz="0" w:space="0" w:color="auto"/>
            <w:bottom w:val="none" w:sz="0" w:space="0" w:color="auto"/>
            <w:right w:val="none" w:sz="0" w:space="0" w:color="auto"/>
          </w:divBdr>
        </w:div>
        <w:div w:id="862547764">
          <w:marLeft w:val="480"/>
          <w:marRight w:val="0"/>
          <w:marTop w:val="0"/>
          <w:marBottom w:val="0"/>
          <w:divBdr>
            <w:top w:val="none" w:sz="0" w:space="0" w:color="auto"/>
            <w:left w:val="none" w:sz="0" w:space="0" w:color="auto"/>
            <w:bottom w:val="none" w:sz="0" w:space="0" w:color="auto"/>
            <w:right w:val="none" w:sz="0" w:space="0" w:color="auto"/>
          </w:divBdr>
        </w:div>
        <w:div w:id="754320200">
          <w:marLeft w:val="480"/>
          <w:marRight w:val="0"/>
          <w:marTop w:val="0"/>
          <w:marBottom w:val="0"/>
          <w:divBdr>
            <w:top w:val="none" w:sz="0" w:space="0" w:color="auto"/>
            <w:left w:val="none" w:sz="0" w:space="0" w:color="auto"/>
            <w:bottom w:val="none" w:sz="0" w:space="0" w:color="auto"/>
            <w:right w:val="none" w:sz="0" w:space="0" w:color="auto"/>
          </w:divBdr>
        </w:div>
        <w:div w:id="912157990">
          <w:marLeft w:val="480"/>
          <w:marRight w:val="0"/>
          <w:marTop w:val="0"/>
          <w:marBottom w:val="0"/>
          <w:divBdr>
            <w:top w:val="none" w:sz="0" w:space="0" w:color="auto"/>
            <w:left w:val="none" w:sz="0" w:space="0" w:color="auto"/>
            <w:bottom w:val="none" w:sz="0" w:space="0" w:color="auto"/>
            <w:right w:val="none" w:sz="0" w:space="0" w:color="auto"/>
          </w:divBdr>
        </w:div>
        <w:div w:id="9793997">
          <w:marLeft w:val="480"/>
          <w:marRight w:val="0"/>
          <w:marTop w:val="0"/>
          <w:marBottom w:val="0"/>
          <w:divBdr>
            <w:top w:val="none" w:sz="0" w:space="0" w:color="auto"/>
            <w:left w:val="none" w:sz="0" w:space="0" w:color="auto"/>
            <w:bottom w:val="none" w:sz="0" w:space="0" w:color="auto"/>
            <w:right w:val="none" w:sz="0" w:space="0" w:color="auto"/>
          </w:divBdr>
        </w:div>
        <w:div w:id="1109818975">
          <w:marLeft w:val="480"/>
          <w:marRight w:val="0"/>
          <w:marTop w:val="0"/>
          <w:marBottom w:val="0"/>
          <w:divBdr>
            <w:top w:val="none" w:sz="0" w:space="0" w:color="auto"/>
            <w:left w:val="none" w:sz="0" w:space="0" w:color="auto"/>
            <w:bottom w:val="none" w:sz="0" w:space="0" w:color="auto"/>
            <w:right w:val="none" w:sz="0" w:space="0" w:color="auto"/>
          </w:divBdr>
        </w:div>
        <w:div w:id="1211265464">
          <w:marLeft w:val="480"/>
          <w:marRight w:val="0"/>
          <w:marTop w:val="0"/>
          <w:marBottom w:val="0"/>
          <w:divBdr>
            <w:top w:val="none" w:sz="0" w:space="0" w:color="auto"/>
            <w:left w:val="none" w:sz="0" w:space="0" w:color="auto"/>
            <w:bottom w:val="none" w:sz="0" w:space="0" w:color="auto"/>
            <w:right w:val="none" w:sz="0" w:space="0" w:color="auto"/>
          </w:divBdr>
        </w:div>
        <w:div w:id="1407262441">
          <w:marLeft w:val="480"/>
          <w:marRight w:val="0"/>
          <w:marTop w:val="0"/>
          <w:marBottom w:val="0"/>
          <w:divBdr>
            <w:top w:val="none" w:sz="0" w:space="0" w:color="auto"/>
            <w:left w:val="none" w:sz="0" w:space="0" w:color="auto"/>
            <w:bottom w:val="none" w:sz="0" w:space="0" w:color="auto"/>
            <w:right w:val="none" w:sz="0" w:space="0" w:color="auto"/>
          </w:divBdr>
        </w:div>
        <w:div w:id="599024821">
          <w:marLeft w:val="480"/>
          <w:marRight w:val="0"/>
          <w:marTop w:val="0"/>
          <w:marBottom w:val="0"/>
          <w:divBdr>
            <w:top w:val="none" w:sz="0" w:space="0" w:color="auto"/>
            <w:left w:val="none" w:sz="0" w:space="0" w:color="auto"/>
            <w:bottom w:val="none" w:sz="0" w:space="0" w:color="auto"/>
            <w:right w:val="none" w:sz="0" w:space="0" w:color="auto"/>
          </w:divBdr>
        </w:div>
        <w:div w:id="1780567998">
          <w:marLeft w:val="480"/>
          <w:marRight w:val="0"/>
          <w:marTop w:val="0"/>
          <w:marBottom w:val="0"/>
          <w:divBdr>
            <w:top w:val="none" w:sz="0" w:space="0" w:color="auto"/>
            <w:left w:val="none" w:sz="0" w:space="0" w:color="auto"/>
            <w:bottom w:val="none" w:sz="0" w:space="0" w:color="auto"/>
            <w:right w:val="none" w:sz="0" w:space="0" w:color="auto"/>
          </w:divBdr>
        </w:div>
        <w:div w:id="564335111">
          <w:marLeft w:val="480"/>
          <w:marRight w:val="0"/>
          <w:marTop w:val="0"/>
          <w:marBottom w:val="0"/>
          <w:divBdr>
            <w:top w:val="none" w:sz="0" w:space="0" w:color="auto"/>
            <w:left w:val="none" w:sz="0" w:space="0" w:color="auto"/>
            <w:bottom w:val="none" w:sz="0" w:space="0" w:color="auto"/>
            <w:right w:val="none" w:sz="0" w:space="0" w:color="auto"/>
          </w:divBdr>
        </w:div>
      </w:divsChild>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199979018">
      <w:marLeft w:val="48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04877641">
      <w:marLeft w:val="480"/>
      <w:marRight w:val="0"/>
      <w:marTop w:val="0"/>
      <w:marBottom w:val="0"/>
      <w:divBdr>
        <w:top w:val="none" w:sz="0" w:space="0" w:color="auto"/>
        <w:left w:val="none" w:sz="0" w:space="0" w:color="auto"/>
        <w:bottom w:val="none" w:sz="0" w:space="0" w:color="auto"/>
        <w:right w:val="none" w:sz="0" w:space="0" w:color="auto"/>
      </w:divBdr>
    </w:div>
    <w:div w:id="206842890">
      <w:bodyDiv w:val="1"/>
      <w:marLeft w:val="0"/>
      <w:marRight w:val="0"/>
      <w:marTop w:val="0"/>
      <w:marBottom w:val="0"/>
      <w:divBdr>
        <w:top w:val="none" w:sz="0" w:space="0" w:color="auto"/>
        <w:left w:val="none" w:sz="0" w:space="0" w:color="auto"/>
        <w:bottom w:val="none" w:sz="0" w:space="0" w:color="auto"/>
        <w:right w:val="none" w:sz="0" w:space="0" w:color="auto"/>
      </w:divBdr>
    </w:div>
    <w:div w:id="206915643">
      <w:bodyDiv w:val="1"/>
      <w:marLeft w:val="0"/>
      <w:marRight w:val="0"/>
      <w:marTop w:val="0"/>
      <w:marBottom w:val="0"/>
      <w:divBdr>
        <w:top w:val="none" w:sz="0" w:space="0" w:color="auto"/>
        <w:left w:val="none" w:sz="0" w:space="0" w:color="auto"/>
        <w:bottom w:val="none" w:sz="0" w:space="0" w:color="auto"/>
        <w:right w:val="none" w:sz="0" w:space="0" w:color="auto"/>
      </w:divBdr>
    </w:div>
    <w:div w:id="209728579">
      <w:bodyDiv w:val="1"/>
      <w:marLeft w:val="0"/>
      <w:marRight w:val="0"/>
      <w:marTop w:val="0"/>
      <w:marBottom w:val="0"/>
      <w:divBdr>
        <w:top w:val="none" w:sz="0" w:space="0" w:color="auto"/>
        <w:left w:val="none" w:sz="0" w:space="0" w:color="auto"/>
        <w:bottom w:val="none" w:sz="0" w:space="0" w:color="auto"/>
        <w:right w:val="none" w:sz="0" w:space="0" w:color="auto"/>
      </w:divBdr>
    </w:div>
    <w:div w:id="210894862">
      <w:marLeft w:val="48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5548110">
      <w:marLeft w:val="48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568643">
      <w:bodyDiv w:val="1"/>
      <w:marLeft w:val="0"/>
      <w:marRight w:val="0"/>
      <w:marTop w:val="0"/>
      <w:marBottom w:val="0"/>
      <w:divBdr>
        <w:top w:val="none" w:sz="0" w:space="0" w:color="auto"/>
        <w:left w:val="none" w:sz="0" w:space="0" w:color="auto"/>
        <w:bottom w:val="none" w:sz="0" w:space="0" w:color="auto"/>
        <w:right w:val="none" w:sz="0" w:space="0" w:color="auto"/>
      </w:divBdr>
      <w:divsChild>
        <w:div w:id="477842161">
          <w:marLeft w:val="480"/>
          <w:marRight w:val="0"/>
          <w:marTop w:val="0"/>
          <w:marBottom w:val="0"/>
          <w:divBdr>
            <w:top w:val="none" w:sz="0" w:space="0" w:color="auto"/>
            <w:left w:val="none" w:sz="0" w:space="0" w:color="auto"/>
            <w:bottom w:val="none" w:sz="0" w:space="0" w:color="auto"/>
            <w:right w:val="none" w:sz="0" w:space="0" w:color="auto"/>
          </w:divBdr>
        </w:div>
        <w:div w:id="1052927365">
          <w:marLeft w:val="480"/>
          <w:marRight w:val="0"/>
          <w:marTop w:val="0"/>
          <w:marBottom w:val="0"/>
          <w:divBdr>
            <w:top w:val="none" w:sz="0" w:space="0" w:color="auto"/>
            <w:left w:val="none" w:sz="0" w:space="0" w:color="auto"/>
            <w:bottom w:val="none" w:sz="0" w:space="0" w:color="auto"/>
            <w:right w:val="none" w:sz="0" w:space="0" w:color="auto"/>
          </w:divBdr>
        </w:div>
        <w:div w:id="408427355">
          <w:marLeft w:val="480"/>
          <w:marRight w:val="0"/>
          <w:marTop w:val="0"/>
          <w:marBottom w:val="0"/>
          <w:divBdr>
            <w:top w:val="none" w:sz="0" w:space="0" w:color="auto"/>
            <w:left w:val="none" w:sz="0" w:space="0" w:color="auto"/>
            <w:bottom w:val="none" w:sz="0" w:space="0" w:color="auto"/>
            <w:right w:val="none" w:sz="0" w:space="0" w:color="auto"/>
          </w:divBdr>
        </w:div>
        <w:div w:id="1765032788">
          <w:marLeft w:val="480"/>
          <w:marRight w:val="0"/>
          <w:marTop w:val="0"/>
          <w:marBottom w:val="0"/>
          <w:divBdr>
            <w:top w:val="none" w:sz="0" w:space="0" w:color="auto"/>
            <w:left w:val="none" w:sz="0" w:space="0" w:color="auto"/>
            <w:bottom w:val="none" w:sz="0" w:space="0" w:color="auto"/>
            <w:right w:val="none" w:sz="0" w:space="0" w:color="auto"/>
          </w:divBdr>
        </w:div>
        <w:div w:id="1793593202">
          <w:marLeft w:val="480"/>
          <w:marRight w:val="0"/>
          <w:marTop w:val="0"/>
          <w:marBottom w:val="0"/>
          <w:divBdr>
            <w:top w:val="none" w:sz="0" w:space="0" w:color="auto"/>
            <w:left w:val="none" w:sz="0" w:space="0" w:color="auto"/>
            <w:bottom w:val="none" w:sz="0" w:space="0" w:color="auto"/>
            <w:right w:val="none" w:sz="0" w:space="0" w:color="auto"/>
          </w:divBdr>
        </w:div>
        <w:div w:id="854227479">
          <w:marLeft w:val="480"/>
          <w:marRight w:val="0"/>
          <w:marTop w:val="0"/>
          <w:marBottom w:val="0"/>
          <w:divBdr>
            <w:top w:val="none" w:sz="0" w:space="0" w:color="auto"/>
            <w:left w:val="none" w:sz="0" w:space="0" w:color="auto"/>
            <w:bottom w:val="none" w:sz="0" w:space="0" w:color="auto"/>
            <w:right w:val="none" w:sz="0" w:space="0" w:color="auto"/>
          </w:divBdr>
        </w:div>
        <w:div w:id="956713181">
          <w:marLeft w:val="480"/>
          <w:marRight w:val="0"/>
          <w:marTop w:val="0"/>
          <w:marBottom w:val="0"/>
          <w:divBdr>
            <w:top w:val="none" w:sz="0" w:space="0" w:color="auto"/>
            <w:left w:val="none" w:sz="0" w:space="0" w:color="auto"/>
            <w:bottom w:val="none" w:sz="0" w:space="0" w:color="auto"/>
            <w:right w:val="none" w:sz="0" w:space="0" w:color="auto"/>
          </w:divBdr>
        </w:div>
        <w:div w:id="1575122948">
          <w:marLeft w:val="480"/>
          <w:marRight w:val="0"/>
          <w:marTop w:val="0"/>
          <w:marBottom w:val="0"/>
          <w:divBdr>
            <w:top w:val="none" w:sz="0" w:space="0" w:color="auto"/>
            <w:left w:val="none" w:sz="0" w:space="0" w:color="auto"/>
            <w:bottom w:val="none" w:sz="0" w:space="0" w:color="auto"/>
            <w:right w:val="none" w:sz="0" w:space="0" w:color="auto"/>
          </w:divBdr>
        </w:div>
        <w:div w:id="747773353">
          <w:marLeft w:val="480"/>
          <w:marRight w:val="0"/>
          <w:marTop w:val="0"/>
          <w:marBottom w:val="0"/>
          <w:divBdr>
            <w:top w:val="none" w:sz="0" w:space="0" w:color="auto"/>
            <w:left w:val="none" w:sz="0" w:space="0" w:color="auto"/>
            <w:bottom w:val="none" w:sz="0" w:space="0" w:color="auto"/>
            <w:right w:val="none" w:sz="0" w:space="0" w:color="auto"/>
          </w:divBdr>
        </w:div>
        <w:div w:id="283655226">
          <w:marLeft w:val="480"/>
          <w:marRight w:val="0"/>
          <w:marTop w:val="0"/>
          <w:marBottom w:val="0"/>
          <w:divBdr>
            <w:top w:val="none" w:sz="0" w:space="0" w:color="auto"/>
            <w:left w:val="none" w:sz="0" w:space="0" w:color="auto"/>
            <w:bottom w:val="none" w:sz="0" w:space="0" w:color="auto"/>
            <w:right w:val="none" w:sz="0" w:space="0" w:color="auto"/>
          </w:divBdr>
        </w:div>
        <w:div w:id="777140663">
          <w:marLeft w:val="480"/>
          <w:marRight w:val="0"/>
          <w:marTop w:val="0"/>
          <w:marBottom w:val="0"/>
          <w:divBdr>
            <w:top w:val="none" w:sz="0" w:space="0" w:color="auto"/>
            <w:left w:val="none" w:sz="0" w:space="0" w:color="auto"/>
            <w:bottom w:val="none" w:sz="0" w:space="0" w:color="auto"/>
            <w:right w:val="none" w:sz="0" w:space="0" w:color="auto"/>
          </w:divBdr>
        </w:div>
        <w:div w:id="1081835078">
          <w:marLeft w:val="480"/>
          <w:marRight w:val="0"/>
          <w:marTop w:val="0"/>
          <w:marBottom w:val="0"/>
          <w:divBdr>
            <w:top w:val="none" w:sz="0" w:space="0" w:color="auto"/>
            <w:left w:val="none" w:sz="0" w:space="0" w:color="auto"/>
            <w:bottom w:val="none" w:sz="0" w:space="0" w:color="auto"/>
            <w:right w:val="none" w:sz="0" w:space="0" w:color="auto"/>
          </w:divBdr>
        </w:div>
        <w:div w:id="1065109901">
          <w:marLeft w:val="480"/>
          <w:marRight w:val="0"/>
          <w:marTop w:val="0"/>
          <w:marBottom w:val="0"/>
          <w:divBdr>
            <w:top w:val="none" w:sz="0" w:space="0" w:color="auto"/>
            <w:left w:val="none" w:sz="0" w:space="0" w:color="auto"/>
            <w:bottom w:val="none" w:sz="0" w:space="0" w:color="auto"/>
            <w:right w:val="none" w:sz="0" w:space="0" w:color="auto"/>
          </w:divBdr>
        </w:div>
        <w:div w:id="1393848056">
          <w:marLeft w:val="480"/>
          <w:marRight w:val="0"/>
          <w:marTop w:val="0"/>
          <w:marBottom w:val="0"/>
          <w:divBdr>
            <w:top w:val="none" w:sz="0" w:space="0" w:color="auto"/>
            <w:left w:val="none" w:sz="0" w:space="0" w:color="auto"/>
            <w:bottom w:val="none" w:sz="0" w:space="0" w:color="auto"/>
            <w:right w:val="none" w:sz="0" w:space="0" w:color="auto"/>
          </w:divBdr>
        </w:div>
        <w:div w:id="1838882331">
          <w:marLeft w:val="480"/>
          <w:marRight w:val="0"/>
          <w:marTop w:val="0"/>
          <w:marBottom w:val="0"/>
          <w:divBdr>
            <w:top w:val="none" w:sz="0" w:space="0" w:color="auto"/>
            <w:left w:val="none" w:sz="0" w:space="0" w:color="auto"/>
            <w:bottom w:val="none" w:sz="0" w:space="0" w:color="auto"/>
            <w:right w:val="none" w:sz="0" w:space="0" w:color="auto"/>
          </w:divBdr>
        </w:div>
        <w:div w:id="714280618">
          <w:marLeft w:val="480"/>
          <w:marRight w:val="0"/>
          <w:marTop w:val="0"/>
          <w:marBottom w:val="0"/>
          <w:divBdr>
            <w:top w:val="none" w:sz="0" w:space="0" w:color="auto"/>
            <w:left w:val="none" w:sz="0" w:space="0" w:color="auto"/>
            <w:bottom w:val="none" w:sz="0" w:space="0" w:color="auto"/>
            <w:right w:val="none" w:sz="0" w:space="0" w:color="auto"/>
          </w:divBdr>
        </w:div>
        <w:div w:id="117990362">
          <w:marLeft w:val="480"/>
          <w:marRight w:val="0"/>
          <w:marTop w:val="0"/>
          <w:marBottom w:val="0"/>
          <w:divBdr>
            <w:top w:val="none" w:sz="0" w:space="0" w:color="auto"/>
            <w:left w:val="none" w:sz="0" w:space="0" w:color="auto"/>
            <w:bottom w:val="none" w:sz="0" w:space="0" w:color="auto"/>
            <w:right w:val="none" w:sz="0" w:space="0" w:color="auto"/>
          </w:divBdr>
        </w:div>
        <w:div w:id="1308513320">
          <w:marLeft w:val="480"/>
          <w:marRight w:val="0"/>
          <w:marTop w:val="0"/>
          <w:marBottom w:val="0"/>
          <w:divBdr>
            <w:top w:val="none" w:sz="0" w:space="0" w:color="auto"/>
            <w:left w:val="none" w:sz="0" w:space="0" w:color="auto"/>
            <w:bottom w:val="none" w:sz="0" w:space="0" w:color="auto"/>
            <w:right w:val="none" w:sz="0" w:space="0" w:color="auto"/>
          </w:divBdr>
        </w:div>
        <w:div w:id="473563946">
          <w:marLeft w:val="480"/>
          <w:marRight w:val="0"/>
          <w:marTop w:val="0"/>
          <w:marBottom w:val="0"/>
          <w:divBdr>
            <w:top w:val="none" w:sz="0" w:space="0" w:color="auto"/>
            <w:left w:val="none" w:sz="0" w:space="0" w:color="auto"/>
            <w:bottom w:val="none" w:sz="0" w:space="0" w:color="auto"/>
            <w:right w:val="none" w:sz="0" w:space="0" w:color="auto"/>
          </w:divBdr>
        </w:div>
        <w:div w:id="185412809">
          <w:marLeft w:val="480"/>
          <w:marRight w:val="0"/>
          <w:marTop w:val="0"/>
          <w:marBottom w:val="0"/>
          <w:divBdr>
            <w:top w:val="none" w:sz="0" w:space="0" w:color="auto"/>
            <w:left w:val="none" w:sz="0" w:space="0" w:color="auto"/>
            <w:bottom w:val="none" w:sz="0" w:space="0" w:color="auto"/>
            <w:right w:val="none" w:sz="0" w:space="0" w:color="auto"/>
          </w:divBdr>
        </w:div>
        <w:div w:id="1315446836">
          <w:marLeft w:val="480"/>
          <w:marRight w:val="0"/>
          <w:marTop w:val="0"/>
          <w:marBottom w:val="0"/>
          <w:divBdr>
            <w:top w:val="none" w:sz="0" w:space="0" w:color="auto"/>
            <w:left w:val="none" w:sz="0" w:space="0" w:color="auto"/>
            <w:bottom w:val="none" w:sz="0" w:space="0" w:color="auto"/>
            <w:right w:val="none" w:sz="0" w:space="0" w:color="auto"/>
          </w:divBdr>
        </w:div>
        <w:div w:id="505366136">
          <w:marLeft w:val="480"/>
          <w:marRight w:val="0"/>
          <w:marTop w:val="0"/>
          <w:marBottom w:val="0"/>
          <w:divBdr>
            <w:top w:val="none" w:sz="0" w:space="0" w:color="auto"/>
            <w:left w:val="none" w:sz="0" w:space="0" w:color="auto"/>
            <w:bottom w:val="none" w:sz="0" w:space="0" w:color="auto"/>
            <w:right w:val="none" w:sz="0" w:space="0" w:color="auto"/>
          </w:divBdr>
        </w:div>
        <w:div w:id="172306264">
          <w:marLeft w:val="480"/>
          <w:marRight w:val="0"/>
          <w:marTop w:val="0"/>
          <w:marBottom w:val="0"/>
          <w:divBdr>
            <w:top w:val="none" w:sz="0" w:space="0" w:color="auto"/>
            <w:left w:val="none" w:sz="0" w:space="0" w:color="auto"/>
            <w:bottom w:val="none" w:sz="0" w:space="0" w:color="auto"/>
            <w:right w:val="none" w:sz="0" w:space="0" w:color="auto"/>
          </w:divBdr>
        </w:div>
        <w:div w:id="870654234">
          <w:marLeft w:val="480"/>
          <w:marRight w:val="0"/>
          <w:marTop w:val="0"/>
          <w:marBottom w:val="0"/>
          <w:divBdr>
            <w:top w:val="none" w:sz="0" w:space="0" w:color="auto"/>
            <w:left w:val="none" w:sz="0" w:space="0" w:color="auto"/>
            <w:bottom w:val="none" w:sz="0" w:space="0" w:color="auto"/>
            <w:right w:val="none" w:sz="0" w:space="0" w:color="auto"/>
          </w:divBdr>
        </w:div>
        <w:div w:id="1624918115">
          <w:marLeft w:val="480"/>
          <w:marRight w:val="0"/>
          <w:marTop w:val="0"/>
          <w:marBottom w:val="0"/>
          <w:divBdr>
            <w:top w:val="none" w:sz="0" w:space="0" w:color="auto"/>
            <w:left w:val="none" w:sz="0" w:space="0" w:color="auto"/>
            <w:bottom w:val="none" w:sz="0" w:space="0" w:color="auto"/>
            <w:right w:val="none" w:sz="0" w:space="0" w:color="auto"/>
          </w:divBdr>
        </w:div>
        <w:div w:id="1352221371">
          <w:marLeft w:val="480"/>
          <w:marRight w:val="0"/>
          <w:marTop w:val="0"/>
          <w:marBottom w:val="0"/>
          <w:divBdr>
            <w:top w:val="none" w:sz="0" w:space="0" w:color="auto"/>
            <w:left w:val="none" w:sz="0" w:space="0" w:color="auto"/>
            <w:bottom w:val="none" w:sz="0" w:space="0" w:color="auto"/>
            <w:right w:val="none" w:sz="0" w:space="0" w:color="auto"/>
          </w:divBdr>
        </w:div>
        <w:div w:id="2023242695">
          <w:marLeft w:val="480"/>
          <w:marRight w:val="0"/>
          <w:marTop w:val="0"/>
          <w:marBottom w:val="0"/>
          <w:divBdr>
            <w:top w:val="none" w:sz="0" w:space="0" w:color="auto"/>
            <w:left w:val="none" w:sz="0" w:space="0" w:color="auto"/>
            <w:bottom w:val="none" w:sz="0" w:space="0" w:color="auto"/>
            <w:right w:val="none" w:sz="0" w:space="0" w:color="auto"/>
          </w:divBdr>
        </w:div>
        <w:div w:id="1298149079">
          <w:marLeft w:val="480"/>
          <w:marRight w:val="0"/>
          <w:marTop w:val="0"/>
          <w:marBottom w:val="0"/>
          <w:divBdr>
            <w:top w:val="none" w:sz="0" w:space="0" w:color="auto"/>
            <w:left w:val="none" w:sz="0" w:space="0" w:color="auto"/>
            <w:bottom w:val="none" w:sz="0" w:space="0" w:color="auto"/>
            <w:right w:val="none" w:sz="0" w:space="0" w:color="auto"/>
          </w:divBdr>
        </w:div>
        <w:div w:id="2054302244">
          <w:marLeft w:val="480"/>
          <w:marRight w:val="0"/>
          <w:marTop w:val="0"/>
          <w:marBottom w:val="0"/>
          <w:divBdr>
            <w:top w:val="none" w:sz="0" w:space="0" w:color="auto"/>
            <w:left w:val="none" w:sz="0" w:space="0" w:color="auto"/>
            <w:bottom w:val="none" w:sz="0" w:space="0" w:color="auto"/>
            <w:right w:val="none" w:sz="0" w:space="0" w:color="auto"/>
          </w:divBdr>
        </w:div>
        <w:div w:id="1495149388">
          <w:marLeft w:val="480"/>
          <w:marRight w:val="0"/>
          <w:marTop w:val="0"/>
          <w:marBottom w:val="0"/>
          <w:divBdr>
            <w:top w:val="none" w:sz="0" w:space="0" w:color="auto"/>
            <w:left w:val="none" w:sz="0" w:space="0" w:color="auto"/>
            <w:bottom w:val="none" w:sz="0" w:space="0" w:color="auto"/>
            <w:right w:val="none" w:sz="0" w:space="0" w:color="auto"/>
          </w:divBdr>
        </w:div>
        <w:div w:id="1112440623">
          <w:marLeft w:val="480"/>
          <w:marRight w:val="0"/>
          <w:marTop w:val="0"/>
          <w:marBottom w:val="0"/>
          <w:divBdr>
            <w:top w:val="none" w:sz="0" w:space="0" w:color="auto"/>
            <w:left w:val="none" w:sz="0" w:space="0" w:color="auto"/>
            <w:bottom w:val="none" w:sz="0" w:space="0" w:color="auto"/>
            <w:right w:val="none" w:sz="0" w:space="0" w:color="auto"/>
          </w:divBdr>
        </w:div>
        <w:div w:id="1439523400">
          <w:marLeft w:val="480"/>
          <w:marRight w:val="0"/>
          <w:marTop w:val="0"/>
          <w:marBottom w:val="0"/>
          <w:divBdr>
            <w:top w:val="none" w:sz="0" w:space="0" w:color="auto"/>
            <w:left w:val="none" w:sz="0" w:space="0" w:color="auto"/>
            <w:bottom w:val="none" w:sz="0" w:space="0" w:color="auto"/>
            <w:right w:val="none" w:sz="0" w:space="0" w:color="auto"/>
          </w:divBdr>
        </w:div>
        <w:div w:id="404569174">
          <w:marLeft w:val="480"/>
          <w:marRight w:val="0"/>
          <w:marTop w:val="0"/>
          <w:marBottom w:val="0"/>
          <w:divBdr>
            <w:top w:val="none" w:sz="0" w:space="0" w:color="auto"/>
            <w:left w:val="none" w:sz="0" w:space="0" w:color="auto"/>
            <w:bottom w:val="none" w:sz="0" w:space="0" w:color="auto"/>
            <w:right w:val="none" w:sz="0" w:space="0" w:color="auto"/>
          </w:divBdr>
        </w:div>
        <w:div w:id="1872566561">
          <w:marLeft w:val="480"/>
          <w:marRight w:val="0"/>
          <w:marTop w:val="0"/>
          <w:marBottom w:val="0"/>
          <w:divBdr>
            <w:top w:val="none" w:sz="0" w:space="0" w:color="auto"/>
            <w:left w:val="none" w:sz="0" w:space="0" w:color="auto"/>
            <w:bottom w:val="none" w:sz="0" w:space="0" w:color="auto"/>
            <w:right w:val="none" w:sz="0" w:space="0" w:color="auto"/>
          </w:divBdr>
        </w:div>
        <w:div w:id="1827162641">
          <w:marLeft w:val="480"/>
          <w:marRight w:val="0"/>
          <w:marTop w:val="0"/>
          <w:marBottom w:val="0"/>
          <w:divBdr>
            <w:top w:val="none" w:sz="0" w:space="0" w:color="auto"/>
            <w:left w:val="none" w:sz="0" w:space="0" w:color="auto"/>
            <w:bottom w:val="none" w:sz="0" w:space="0" w:color="auto"/>
            <w:right w:val="none" w:sz="0" w:space="0" w:color="auto"/>
          </w:divBdr>
        </w:div>
        <w:div w:id="817916683">
          <w:marLeft w:val="480"/>
          <w:marRight w:val="0"/>
          <w:marTop w:val="0"/>
          <w:marBottom w:val="0"/>
          <w:divBdr>
            <w:top w:val="none" w:sz="0" w:space="0" w:color="auto"/>
            <w:left w:val="none" w:sz="0" w:space="0" w:color="auto"/>
            <w:bottom w:val="none" w:sz="0" w:space="0" w:color="auto"/>
            <w:right w:val="none" w:sz="0" w:space="0" w:color="auto"/>
          </w:divBdr>
        </w:div>
        <w:div w:id="1962956463">
          <w:marLeft w:val="480"/>
          <w:marRight w:val="0"/>
          <w:marTop w:val="0"/>
          <w:marBottom w:val="0"/>
          <w:divBdr>
            <w:top w:val="none" w:sz="0" w:space="0" w:color="auto"/>
            <w:left w:val="none" w:sz="0" w:space="0" w:color="auto"/>
            <w:bottom w:val="none" w:sz="0" w:space="0" w:color="auto"/>
            <w:right w:val="none" w:sz="0" w:space="0" w:color="auto"/>
          </w:divBdr>
        </w:div>
        <w:div w:id="1130591149">
          <w:marLeft w:val="480"/>
          <w:marRight w:val="0"/>
          <w:marTop w:val="0"/>
          <w:marBottom w:val="0"/>
          <w:divBdr>
            <w:top w:val="none" w:sz="0" w:space="0" w:color="auto"/>
            <w:left w:val="none" w:sz="0" w:space="0" w:color="auto"/>
            <w:bottom w:val="none" w:sz="0" w:space="0" w:color="auto"/>
            <w:right w:val="none" w:sz="0" w:space="0" w:color="auto"/>
          </w:divBdr>
        </w:div>
        <w:div w:id="1510633572">
          <w:marLeft w:val="480"/>
          <w:marRight w:val="0"/>
          <w:marTop w:val="0"/>
          <w:marBottom w:val="0"/>
          <w:divBdr>
            <w:top w:val="none" w:sz="0" w:space="0" w:color="auto"/>
            <w:left w:val="none" w:sz="0" w:space="0" w:color="auto"/>
            <w:bottom w:val="none" w:sz="0" w:space="0" w:color="auto"/>
            <w:right w:val="none" w:sz="0" w:space="0" w:color="auto"/>
          </w:divBdr>
        </w:div>
        <w:div w:id="2107917280">
          <w:marLeft w:val="480"/>
          <w:marRight w:val="0"/>
          <w:marTop w:val="0"/>
          <w:marBottom w:val="0"/>
          <w:divBdr>
            <w:top w:val="none" w:sz="0" w:space="0" w:color="auto"/>
            <w:left w:val="none" w:sz="0" w:space="0" w:color="auto"/>
            <w:bottom w:val="none" w:sz="0" w:space="0" w:color="auto"/>
            <w:right w:val="none" w:sz="0" w:space="0" w:color="auto"/>
          </w:divBdr>
        </w:div>
        <w:div w:id="2110463133">
          <w:marLeft w:val="480"/>
          <w:marRight w:val="0"/>
          <w:marTop w:val="0"/>
          <w:marBottom w:val="0"/>
          <w:divBdr>
            <w:top w:val="none" w:sz="0" w:space="0" w:color="auto"/>
            <w:left w:val="none" w:sz="0" w:space="0" w:color="auto"/>
            <w:bottom w:val="none" w:sz="0" w:space="0" w:color="auto"/>
            <w:right w:val="none" w:sz="0" w:space="0" w:color="auto"/>
          </w:divBdr>
        </w:div>
      </w:divsChild>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4879175">
      <w:marLeft w:val="48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225785">
      <w:marLeft w:val="48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0234669">
      <w:bodyDiv w:val="1"/>
      <w:marLeft w:val="0"/>
      <w:marRight w:val="0"/>
      <w:marTop w:val="0"/>
      <w:marBottom w:val="0"/>
      <w:divBdr>
        <w:top w:val="none" w:sz="0" w:space="0" w:color="auto"/>
        <w:left w:val="none" w:sz="0" w:space="0" w:color="auto"/>
        <w:bottom w:val="none" w:sz="0" w:space="0" w:color="auto"/>
        <w:right w:val="none" w:sz="0" w:space="0" w:color="auto"/>
      </w:divBdr>
    </w:div>
    <w:div w:id="230893009">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3662676">
      <w:marLeft w:val="48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439833">
      <w:marLeft w:val="48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5017749">
      <w:marLeft w:val="480"/>
      <w:marRight w:val="0"/>
      <w:marTop w:val="0"/>
      <w:marBottom w:val="0"/>
      <w:divBdr>
        <w:top w:val="none" w:sz="0" w:space="0" w:color="auto"/>
        <w:left w:val="none" w:sz="0" w:space="0" w:color="auto"/>
        <w:bottom w:val="none" w:sz="0" w:space="0" w:color="auto"/>
        <w:right w:val="none" w:sz="0" w:space="0" w:color="auto"/>
      </w:divBdr>
    </w:div>
    <w:div w:id="235823182">
      <w:bodyDiv w:val="1"/>
      <w:marLeft w:val="0"/>
      <w:marRight w:val="0"/>
      <w:marTop w:val="0"/>
      <w:marBottom w:val="0"/>
      <w:divBdr>
        <w:top w:val="none" w:sz="0" w:space="0" w:color="auto"/>
        <w:left w:val="none" w:sz="0" w:space="0" w:color="auto"/>
        <w:bottom w:val="none" w:sz="0" w:space="0" w:color="auto"/>
        <w:right w:val="none" w:sz="0" w:space="0" w:color="auto"/>
      </w:divBdr>
    </w:div>
    <w:div w:id="236206476">
      <w:marLeft w:val="48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372109">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8255015">
      <w:bodyDiv w:val="1"/>
      <w:marLeft w:val="0"/>
      <w:marRight w:val="0"/>
      <w:marTop w:val="0"/>
      <w:marBottom w:val="0"/>
      <w:divBdr>
        <w:top w:val="none" w:sz="0" w:space="0" w:color="auto"/>
        <w:left w:val="none" w:sz="0" w:space="0" w:color="auto"/>
        <w:bottom w:val="none" w:sz="0" w:space="0" w:color="auto"/>
        <w:right w:val="none" w:sz="0" w:space="0" w:color="auto"/>
      </w:divBdr>
    </w:div>
    <w:div w:id="238447496">
      <w:marLeft w:val="48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7467678">
      <w:marLeft w:val="480"/>
      <w:marRight w:val="0"/>
      <w:marTop w:val="0"/>
      <w:marBottom w:val="0"/>
      <w:divBdr>
        <w:top w:val="none" w:sz="0" w:space="0" w:color="auto"/>
        <w:left w:val="none" w:sz="0" w:space="0" w:color="auto"/>
        <w:bottom w:val="none" w:sz="0" w:space="0" w:color="auto"/>
        <w:right w:val="none" w:sz="0" w:space="0" w:color="auto"/>
      </w:divBdr>
    </w:div>
    <w:div w:id="248972136">
      <w:marLeft w:val="48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2129434">
      <w:marLeft w:val="48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291060">
      <w:marLeft w:val="48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6211444">
      <w:marLeft w:val="480"/>
      <w:marRight w:val="0"/>
      <w:marTop w:val="0"/>
      <w:marBottom w:val="0"/>
      <w:divBdr>
        <w:top w:val="none" w:sz="0" w:space="0" w:color="auto"/>
        <w:left w:val="none" w:sz="0" w:space="0" w:color="auto"/>
        <w:bottom w:val="none" w:sz="0" w:space="0" w:color="auto"/>
        <w:right w:val="none" w:sz="0" w:space="0" w:color="auto"/>
      </w:divBdr>
    </w:div>
    <w:div w:id="259148907">
      <w:marLeft w:val="48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613242">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69970738">
      <w:bodyDiv w:val="1"/>
      <w:marLeft w:val="0"/>
      <w:marRight w:val="0"/>
      <w:marTop w:val="0"/>
      <w:marBottom w:val="0"/>
      <w:divBdr>
        <w:top w:val="none" w:sz="0" w:space="0" w:color="auto"/>
        <w:left w:val="none" w:sz="0" w:space="0" w:color="auto"/>
        <w:bottom w:val="none" w:sz="0" w:space="0" w:color="auto"/>
        <w:right w:val="none" w:sz="0" w:space="0" w:color="auto"/>
      </w:divBdr>
    </w:div>
    <w:div w:id="270624358">
      <w:marLeft w:val="48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5795027">
      <w:marLeft w:val="48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6985265">
      <w:bodyDiv w:val="1"/>
      <w:marLeft w:val="0"/>
      <w:marRight w:val="0"/>
      <w:marTop w:val="0"/>
      <w:marBottom w:val="0"/>
      <w:divBdr>
        <w:top w:val="none" w:sz="0" w:space="0" w:color="auto"/>
        <w:left w:val="none" w:sz="0" w:space="0" w:color="auto"/>
        <w:bottom w:val="none" w:sz="0" w:space="0" w:color="auto"/>
        <w:right w:val="none" w:sz="0" w:space="0" w:color="auto"/>
      </w:divBdr>
    </w:div>
    <w:div w:id="277176586">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0846461">
      <w:marLeft w:val="48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26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951993">
          <w:marLeft w:val="480"/>
          <w:marRight w:val="0"/>
          <w:marTop w:val="0"/>
          <w:marBottom w:val="0"/>
          <w:divBdr>
            <w:top w:val="none" w:sz="0" w:space="0" w:color="auto"/>
            <w:left w:val="none" w:sz="0" w:space="0" w:color="auto"/>
            <w:bottom w:val="none" w:sz="0" w:space="0" w:color="auto"/>
            <w:right w:val="none" w:sz="0" w:space="0" w:color="auto"/>
          </w:divBdr>
        </w:div>
        <w:div w:id="377629883">
          <w:marLeft w:val="480"/>
          <w:marRight w:val="0"/>
          <w:marTop w:val="0"/>
          <w:marBottom w:val="0"/>
          <w:divBdr>
            <w:top w:val="none" w:sz="0" w:space="0" w:color="auto"/>
            <w:left w:val="none" w:sz="0" w:space="0" w:color="auto"/>
            <w:bottom w:val="none" w:sz="0" w:space="0" w:color="auto"/>
            <w:right w:val="none" w:sz="0" w:space="0" w:color="auto"/>
          </w:divBdr>
        </w:div>
        <w:div w:id="1415082287">
          <w:marLeft w:val="480"/>
          <w:marRight w:val="0"/>
          <w:marTop w:val="0"/>
          <w:marBottom w:val="0"/>
          <w:divBdr>
            <w:top w:val="none" w:sz="0" w:space="0" w:color="auto"/>
            <w:left w:val="none" w:sz="0" w:space="0" w:color="auto"/>
            <w:bottom w:val="none" w:sz="0" w:space="0" w:color="auto"/>
            <w:right w:val="none" w:sz="0" w:space="0" w:color="auto"/>
          </w:divBdr>
        </w:div>
        <w:div w:id="983436813">
          <w:marLeft w:val="480"/>
          <w:marRight w:val="0"/>
          <w:marTop w:val="0"/>
          <w:marBottom w:val="0"/>
          <w:divBdr>
            <w:top w:val="none" w:sz="0" w:space="0" w:color="auto"/>
            <w:left w:val="none" w:sz="0" w:space="0" w:color="auto"/>
            <w:bottom w:val="none" w:sz="0" w:space="0" w:color="auto"/>
            <w:right w:val="none" w:sz="0" w:space="0" w:color="auto"/>
          </w:divBdr>
        </w:div>
        <w:div w:id="553784149">
          <w:marLeft w:val="480"/>
          <w:marRight w:val="0"/>
          <w:marTop w:val="0"/>
          <w:marBottom w:val="0"/>
          <w:divBdr>
            <w:top w:val="none" w:sz="0" w:space="0" w:color="auto"/>
            <w:left w:val="none" w:sz="0" w:space="0" w:color="auto"/>
            <w:bottom w:val="none" w:sz="0" w:space="0" w:color="auto"/>
            <w:right w:val="none" w:sz="0" w:space="0" w:color="auto"/>
          </w:divBdr>
        </w:div>
        <w:div w:id="1585802808">
          <w:marLeft w:val="480"/>
          <w:marRight w:val="0"/>
          <w:marTop w:val="0"/>
          <w:marBottom w:val="0"/>
          <w:divBdr>
            <w:top w:val="none" w:sz="0" w:space="0" w:color="auto"/>
            <w:left w:val="none" w:sz="0" w:space="0" w:color="auto"/>
            <w:bottom w:val="none" w:sz="0" w:space="0" w:color="auto"/>
            <w:right w:val="none" w:sz="0" w:space="0" w:color="auto"/>
          </w:divBdr>
        </w:div>
        <w:div w:id="517306811">
          <w:marLeft w:val="480"/>
          <w:marRight w:val="0"/>
          <w:marTop w:val="0"/>
          <w:marBottom w:val="0"/>
          <w:divBdr>
            <w:top w:val="none" w:sz="0" w:space="0" w:color="auto"/>
            <w:left w:val="none" w:sz="0" w:space="0" w:color="auto"/>
            <w:bottom w:val="none" w:sz="0" w:space="0" w:color="auto"/>
            <w:right w:val="none" w:sz="0" w:space="0" w:color="auto"/>
          </w:divBdr>
        </w:div>
        <w:div w:id="2059670025">
          <w:marLeft w:val="480"/>
          <w:marRight w:val="0"/>
          <w:marTop w:val="0"/>
          <w:marBottom w:val="0"/>
          <w:divBdr>
            <w:top w:val="none" w:sz="0" w:space="0" w:color="auto"/>
            <w:left w:val="none" w:sz="0" w:space="0" w:color="auto"/>
            <w:bottom w:val="none" w:sz="0" w:space="0" w:color="auto"/>
            <w:right w:val="none" w:sz="0" w:space="0" w:color="auto"/>
          </w:divBdr>
        </w:div>
        <w:div w:id="558781928">
          <w:marLeft w:val="480"/>
          <w:marRight w:val="0"/>
          <w:marTop w:val="0"/>
          <w:marBottom w:val="0"/>
          <w:divBdr>
            <w:top w:val="none" w:sz="0" w:space="0" w:color="auto"/>
            <w:left w:val="none" w:sz="0" w:space="0" w:color="auto"/>
            <w:bottom w:val="none" w:sz="0" w:space="0" w:color="auto"/>
            <w:right w:val="none" w:sz="0" w:space="0" w:color="auto"/>
          </w:divBdr>
        </w:div>
        <w:div w:id="284779869">
          <w:marLeft w:val="480"/>
          <w:marRight w:val="0"/>
          <w:marTop w:val="0"/>
          <w:marBottom w:val="0"/>
          <w:divBdr>
            <w:top w:val="none" w:sz="0" w:space="0" w:color="auto"/>
            <w:left w:val="none" w:sz="0" w:space="0" w:color="auto"/>
            <w:bottom w:val="none" w:sz="0" w:space="0" w:color="auto"/>
            <w:right w:val="none" w:sz="0" w:space="0" w:color="auto"/>
          </w:divBdr>
        </w:div>
        <w:div w:id="1060447906">
          <w:marLeft w:val="480"/>
          <w:marRight w:val="0"/>
          <w:marTop w:val="0"/>
          <w:marBottom w:val="0"/>
          <w:divBdr>
            <w:top w:val="none" w:sz="0" w:space="0" w:color="auto"/>
            <w:left w:val="none" w:sz="0" w:space="0" w:color="auto"/>
            <w:bottom w:val="none" w:sz="0" w:space="0" w:color="auto"/>
            <w:right w:val="none" w:sz="0" w:space="0" w:color="auto"/>
          </w:divBdr>
        </w:div>
        <w:div w:id="1906137707">
          <w:marLeft w:val="480"/>
          <w:marRight w:val="0"/>
          <w:marTop w:val="0"/>
          <w:marBottom w:val="0"/>
          <w:divBdr>
            <w:top w:val="none" w:sz="0" w:space="0" w:color="auto"/>
            <w:left w:val="none" w:sz="0" w:space="0" w:color="auto"/>
            <w:bottom w:val="none" w:sz="0" w:space="0" w:color="auto"/>
            <w:right w:val="none" w:sz="0" w:space="0" w:color="auto"/>
          </w:divBdr>
        </w:div>
        <w:div w:id="2004158696">
          <w:marLeft w:val="480"/>
          <w:marRight w:val="0"/>
          <w:marTop w:val="0"/>
          <w:marBottom w:val="0"/>
          <w:divBdr>
            <w:top w:val="none" w:sz="0" w:space="0" w:color="auto"/>
            <w:left w:val="none" w:sz="0" w:space="0" w:color="auto"/>
            <w:bottom w:val="none" w:sz="0" w:space="0" w:color="auto"/>
            <w:right w:val="none" w:sz="0" w:space="0" w:color="auto"/>
          </w:divBdr>
        </w:div>
        <w:div w:id="1259018021">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 w:id="209272622">
          <w:marLeft w:val="480"/>
          <w:marRight w:val="0"/>
          <w:marTop w:val="0"/>
          <w:marBottom w:val="0"/>
          <w:divBdr>
            <w:top w:val="none" w:sz="0" w:space="0" w:color="auto"/>
            <w:left w:val="none" w:sz="0" w:space="0" w:color="auto"/>
            <w:bottom w:val="none" w:sz="0" w:space="0" w:color="auto"/>
            <w:right w:val="none" w:sz="0" w:space="0" w:color="auto"/>
          </w:divBdr>
        </w:div>
        <w:div w:id="1266956893">
          <w:marLeft w:val="480"/>
          <w:marRight w:val="0"/>
          <w:marTop w:val="0"/>
          <w:marBottom w:val="0"/>
          <w:divBdr>
            <w:top w:val="none" w:sz="0" w:space="0" w:color="auto"/>
            <w:left w:val="none" w:sz="0" w:space="0" w:color="auto"/>
            <w:bottom w:val="none" w:sz="0" w:space="0" w:color="auto"/>
            <w:right w:val="none" w:sz="0" w:space="0" w:color="auto"/>
          </w:divBdr>
        </w:div>
        <w:div w:id="1578517780">
          <w:marLeft w:val="480"/>
          <w:marRight w:val="0"/>
          <w:marTop w:val="0"/>
          <w:marBottom w:val="0"/>
          <w:divBdr>
            <w:top w:val="none" w:sz="0" w:space="0" w:color="auto"/>
            <w:left w:val="none" w:sz="0" w:space="0" w:color="auto"/>
            <w:bottom w:val="none" w:sz="0" w:space="0" w:color="auto"/>
            <w:right w:val="none" w:sz="0" w:space="0" w:color="auto"/>
          </w:divBdr>
        </w:div>
        <w:div w:id="314603581">
          <w:marLeft w:val="480"/>
          <w:marRight w:val="0"/>
          <w:marTop w:val="0"/>
          <w:marBottom w:val="0"/>
          <w:divBdr>
            <w:top w:val="none" w:sz="0" w:space="0" w:color="auto"/>
            <w:left w:val="none" w:sz="0" w:space="0" w:color="auto"/>
            <w:bottom w:val="none" w:sz="0" w:space="0" w:color="auto"/>
            <w:right w:val="none" w:sz="0" w:space="0" w:color="auto"/>
          </w:divBdr>
        </w:div>
        <w:div w:id="400907472">
          <w:marLeft w:val="480"/>
          <w:marRight w:val="0"/>
          <w:marTop w:val="0"/>
          <w:marBottom w:val="0"/>
          <w:divBdr>
            <w:top w:val="none" w:sz="0" w:space="0" w:color="auto"/>
            <w:left w:val="none" w:sz="0" w:space="0" w:color="auto"/>
            <w:bottom w:val="none" w:sz="0" w:space="0" w:color="auto"/>
            <w:right w:val="none" w:sz="0" w:space="0" w:color="auto"/>
          </w:divBdr>
        </w:div>
        <w:div w:id="405495112">
          <w:marLeft w:val="480"/>
          <w:marRight w:val="0"/>
          <w:marTop w:val="0"/>
          <w:marBottom w:val="0"/>
          <w:divBdr>
            <w:top w:val="none" w:sz="0" w:space="0" w:color="auto"/>
            <w:left w:val="none" w:sz="0" w:space="0" w:color="auto"/>
            <w:bottom w:val="none" w:sz="0" w:space="0" w:color="auto"/>
            <w:right w:val="none" w:sz="0" w:space="0" w:color="auto"/>
          </w:divBdr>
        </w:div>
        <w:div w:id="898172913">
          <w:marLeft w:val="480"/>
          <w:marRight w:val="0"/>
          <w:marTop w:val="0"/>
          <w:marBottom w:val="0"/>
          <w:divBdr>
            <w:top w:val="none" w:sz="0" w:space="0" w:color="auto"/>
            <w:left w:val="none" w:sz="0" w:space="0" w:color="auto"/>
            <w:bottom w:val="none" w:sz="0" w:space="0" w:color="auto"/>
            <w:right w:val="none" w:sz="0" w:space="0" w:color="auto"/>
          </w:divBdr>
        </w:div>
        <w:div w:id="1712266109">
          <w:marLeft w:val="480"/>
          <w:marRight w:val="0"/>
          <w:marTop w:val="0"/>
          <w:marBottom w:val="0"/>
          <w:divBdr>
            <w:top w:val="none" w:sz="0" w:space="0" w:color="auto"/>
            <w:left w:val="none" w:sz="0" w:space="0" w:color="auto"/>
            <w:bottom w:val="none" w:sz="0" w:space="0" w:color="auto"/>
            <w:right w:val="none" w:sz="0" w:space="0" w:color="auto"/>
          </w:divBdr>
        </w:div>
        <w:div w:id="2037385087">
          <w:marLeft w:val="480"/>
          <w:marRight w:val="0"/>
          <w:marTop w:val="0"/>
          <w:marBottom w:val="0"/>
          <w:divBdr>
            <w:top w:val="none" w:sz="0" w:space="0" w:color="auto"/>
            <w:left w:val="none" w:sz="0" w:space="0" w:color="auto"/>
            <w:bottom w:val="none" w:sz="0" w:space="0" w:color="auto"/>
            <w:right w:val="none" w:sz="0" w:space="0" w:color="auto"/>
          </w:divBdr>
        </w:div>
        <w:div w:id="864372001">
          <w:marLeft w:val="480"/>
          <w:marRight w:val="0"/>
          <w:marTop w:val="0"/>
          <w:marBottom w:val="0"/>
          <w:divBdr>
            <w:top w:val="none" w:sz="0" w:space="0" w:color="auto"/>
            <w:left w:val="none" w:sz="0" w:space="0" w:color="auto"/>
            <w:bottom w:val="none" w:sz="0" w:space="0" w:color="auto"/>
            <w:right w:val="none" w:sz="0" w:space="0" w:color="auto"/>
          </w:divBdr>
        </w:div>
        <w:div w:id="1419869593">
          <w:marLeft w:val="480"/>
          <w:marRight w:val="0"/>
          <w:marTop w:val="0"/>
          <w:marBottom w:val="0"/>
          <w:divBdr>
            <w:top w:val="none" w:sz="0" w:space="0" w:color="auto"/>
            <w:left w:val="none" w:sz="0" w:space="0" w:color="auto"/>
            <w:bottom w:val="none" w:sz="0" w:space="0" w:color="auto"/>
            <w:right w:val="none" w:sz="0" w:space="0" w:color="auto"/>
          </w:divBdr>
        </w:div>
        <w:div w:id="1474713438">
          <w:marLeft w:val="480"/>
          <w:marRight w:val="0"/>
          <w:marTop w:val="0"/>
          <w:marBottom w:val="0"/>
          <w:divBdr>
            <w:top w:val="none" w:sz="0" w:space="0" w:color="auto"/>
            <w:left w:val="none" w:sz="0" w:space="0" w:color="auto"/>
            <w:bottom w:val="none" w:sz="0" w:space="0" w:color="auto"/>
            <w:right w:val="none" w:sz="0" w:space="0" w:color="auto"/>
          </w:divBdr>
        </w:div>
        <w:div w:id="1372460003">
          <w:marLeft w:val="480"/>
          <w:marRight w:val="0"/>
          <w:marTop w:val="0"/>
          <w:marBottom w:val="0"/>
          <w:divBdr>
            <w:top w:val="none" w:sz="0" w:space="0" w:color="auto"/>
            <w:left w:val="none" w:sz="0" w:space="0" w:color="auto"/>
            <w:bottom w:val="none" w:sz="0" w:space="0" w:color="auto"/>
            <w:right w:val="none" w:sz="0" w:space="0" w:color="auto"/>
          </w:divBdr>
        </w:div>
        <w:div w:id="895942687">
          <w:marLeft w:val="480"/>
          <w:marRight w:val="0"/>
          <w:marTop w:val="0"/>
          <w:marBottom w:val="0"/>
          <w:divBdr>
            <w:top w:val="none" w:sz="0" w:space="0" w:color="auto"/>
            <w:left w:val="none" w:sz="0" w:space="0" w:color="auto"/>
            <w:bottom w:val="none" w:sz="0" w:space="0" w:color="auto"/>
            <w:right w:val="none" w:sz="0" w:space="0" w:color="auto"/>
          </w:divBdr>
        </w:div>
        <w:div w:id="870411149">
          <w:marLeft w:val="480"/>
          <w:marRight w:val="0"/>
          <w:marTop w:val="0"/>
          <w:marBottom w:val="0"/>
          <w:divBdr>
            <w:top w:val="none" w:sz="0" w:space="0" w:color="auto"/>
            <w:left w:val="none" w:sz="0" w:space="0" w:color="auto"/>
            <w:bottom w:val="none" w:sz="0" w:space="0" w:color="auto"/>
            <w:right w:val="none" w:sz="0" w:space="0" w:color="auto"/>
          </w:divBdr>
        </w:div>
        <w:div w:id="749428332">
          <w:marLeft w:val="480"/>
          <w:marRight w:val="0"/>
          <w:marTop w:val="0"/>
          <w:marBottom w:val="0"/>
          <w:divBdr>
            <w:top w:val="none" w:sz="0" w:space="0" w:color="auto"/>
            <w:left w:val="none" w:sz="0" w:space="0" w:color="auto"/>
            <w:bottom w:val="none" w:sz="0" w:space="0" w:color="auto"/>
            <w:right w:val="none" w:sz="0" w:space="0" w:color="auto"/>
          </w:divBdr>
        </w:div>
        <w:div w:id="670179910">
          <w:marLeft w:val="480"/>
          <w:marRight w:val="0"/>
          <w:marTop w:val="0"/>
          <w:marBottom w:val="0"/>
          <w:divBdr>
            <w:top w:val="none" w:sz="0" w:space="0" w:color="auto"/>
            <w:left w:val="none" w:sz="0" w:space="0" w:color="auto"/>
            <w:bottom w:val="none" w:sz="0" w:space="0" w:color="auto"/>
            <w:right w:val="none" w:sz="0" w:space="0" w:color="auto"/>
          </w:divBdr>
        </w:div>
        <w:div w:id="1498302976">
          <w:marLeft w:val="480"/>
          <w:marRight w:val="0"/>
          <w:marTop w:val="0"/>
          <w:marBottom w:val="0"/>
          <w:divBdr>
            <w:top w:val="none" w:sz="0" w:space="0" w:color="auto"/>
            <w:left w:val="none" w:sz="0" w:space="0" w:color="auto"/>
            <w:bottom w:val="none" w:sz="0" w:space="0" w:color="auto"/>
            <w:right w:val="none" w:sz="0" w:space="0" w:color="auto"/>
          </w:divBdr>
        </w:div>
        <w:div w:id="86585197">
          <w:marLeft w:val="480"/>
          <w:marRight w:val="0"/>
          <w:marTop w:val="0"/>
          <w:marBottom w:val="0"/>
          <w:divBdr>
            <w:top w:val="none" w:sz="0" w:space="0" w:color="auto"/>
            <w:left w:val="none" w:sz="0" w:space="0" w:color="auto"/>
            <w:bottom w:val="none" w:sz="0" w:space="0" w:color="auto"/>
            <w:right w:val="none" w:sz="0" w:space="0" w:color="auto"/>
          </w:divBdr>
        </w:div>
      </w:divsChild>
    </w:div>
    <w:div w:id="282811000">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39311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342">
          <w:marLeft w:val="480"/>
          <w:marRight w:val="0"/>
          <w:marTop w:val="0"/>
          <w:marBottom w:val="0"/>
          <w:divBdr>
            <w:top w:val="none" w:sz="0" w:space="0" w:color="auto"/>
            <w:left w:val="none" w:sz="0" w:space="0" w:color="auto"/>
            <w:bottom w:val="none" w:sz="0" w:space="0" w:color="auto"/>
            <w:right w:val="none" w:sz="0" w:space="0" w:color="auto"/>
          </w:divBdr>
        </w:div>
        <w:div w:id="1259487733">
          <w:marLeft w:val="480"/>
          <w:marRight w:val="0"/>
          <w:marTop w:val="0"/>
          <w:marBottom w:val="0"/>
          <w:divBdr>
            <w:top w:val="none" w:sz="0" w:space="0" w:color="auto"/>
            <w:left w:val="none" w:sz="0" w:space="0" w:color="auto"/>
            <w:bottom w:val="none" w:sz="0" w:space="0" w:color="auto"/>
            <w:right w:val="none" w:sz="0" w:space="0" w:color="auto"/>
          </w:divBdr>
        </w:div>
        <w:div w:id="187764419">
          <w:marLeft w:val="480"/>
          <w:marRight w:val="0"/>
          <w:marTop w:val="0"/>
          <w:marBottom w:val="0"/>
          <w:divBdr>
            <w:top w:val="none" w:sz="0" w:space="0" w:color="auto"/>
            <w:left w:val="none" w:sz="0" w:space="0" w:color="auto"/>
            <w:bottom w:val="none" w:sz="0" w:space="0" w:color="auto"/>
            <w:right w:val="none" w:sz="0" w:space="0" w:color="auto"/>
          </w:divBdr>
        </w:div>
        <w:div w:id="1639072073">
          <w:marLeft w:val="480"/>
          <w:marRight w:val="0"/>
          <w:marTop w:val="0"/>
          <w:marBottom w:val="0"/>
          <w:divBdr>
            <w:top w:val="none" w:sz="0" w:space="0" w:color="auto"/>
            <w:left w:val="none" w:sz="0" w:space="0" w:color="auto"/>
            <w:bottom w:val="none" w:sz="0" w:space="0" w:color="auto"/>
            <w:right w:val="none" w:sz="0" w:space="0" w:color="auto"/>
          </w:divBdr>
        </w:div>
        <w:div w:id="490489607">
          <w:marLeft w:val="480"/>
          <w:marRight w:val="0"/>
          <w:marTop w:val="0"/>
          <w:marBottom w:val="0"/>
          <w:divBdr>
            <w:top w:val="none" w:sz="0" w:space="0" w:color="auto"/>
            <w:left w:val="none" w:sz="0" w:space="0" w:color="auto"/>
            <w:bottom w:val="none" w:sz="0" w:space="0" w:color="auto"/>
            <w:right w:val="none" w:sz="0" w:space="0" w:color="auto"/>
          </w:divBdr>
        </w:div>
        <w:div w:id="523447956">
          <w:marLeft w:val="480"/>
          <w:marRight w:val="0"/>
          <w:marTop w:val="0"/>
          <w:marBottom w:val="0"/>
          <w:divBdr>
            <w:top w:val="none" w:sz="0" w:space="0" w:color="auto"/>
            <w:left w:val="none" w:sz="0" w:space="0" w:color="auto"/>
            <w:bottom w:val="none" w:sz="0" w:space="0" w:color="auto"/>
            <w:right w:val="none" w:sz="0" w:space="0" w:color="auto"/>
          </w:divBdr>
        </w:div>
        <w:div w:id="1364592558">
          <w:marLeft w:val="480"/>
          <w:marRight w:val="0"/>
          <w:marTop w:val="0"/>
          <w:marBottom w:val="0"/>
          <w:divBdr>
            <w:top w:val="none" w:sz="0" w:space="0" w:color="auto"/>
            <w:left w:val="none" w:sz="0" w:space="0" w:color="auto"/>
            <w:bottom w:val="none" w:sz="0" w:space="0" w:color="auto"/>
            <w:right w:val="none" w:sz="0" w:space="0" w:color="auto"/>
          </w:divBdr>
        </w:div>
        <w:div w:id="1279096015">
          <w:marLeft w:val="480"/>
          <w:marRight w:val="0"/>
          <w:marTop w:val="0"/>
          <w:marBottom w:val="0"/>
          <w:divBdr>
            <w:top w:val="none" w:sz="0" w:space="0" w:color="auto"/>
            <w:left w:val="none" w:sz="0" w:space="0" w:color="auto"/>
            <w:bottom w:val="none" w:sz="0" w:space="0" w:color="auto"/>
            <w:right w:val="none" w:sz="0" w:space="0" w:color="auto"/>
          </w:divBdr>
        </w:div>
        <w:div w:id="1317538921">
          <w:marLeft w:val="480"/>
          <w:marRight w:val="0"/>
          <w:marTop w:val="0"/>
          <w:marBottom w:val="0"/>
          <w:divBdr>
            <w:top w:val="none" w:sz="0" w:space="0" w:color="auto"/>
            <w:left w:val="none" w:sz="0" w:space="0" w:color="auto"/>
            <w:bottom w:val="none" w:sz="0" w:space="0" w:color="auto"/>
            <w:right w:val="none" w:sz="0" w:space="0" w:color="auto"/>
          </w:divBdr>
        </w:div>
        <w:div w:id="250044057">
          <w:marLeft w:val="480"/>
          <w:marRight w:val="0"/>
          <w:marTop w:val="0"/>
          <w:marBottom w:val="0"/>
          <w:divBdr>
            <w:top w:val="none" w:sz="0" w:space="0" w:color="auto"/>
            <w:left w:val="none" w:sz="0" w:space="0" w:color="auto"/>
            <w:bottom w:val="none" w:sz="0" w:space="0" w:color="auto"/>
            <w:right w:val="none" w:sz="0" w:space="0" w:color="auto"/>
          </w:divBdr>
        </w:div>
        <w:div w:id="577248938">
          <w:marLeft w:val="480"/>
          <w:marRight w:val="0"/>
          <w:marTop w:val="0"/>
          <w:marBottom w:val="0"/>
          <w:divBdr>
            <w:top w:val="none" w:sz="0" w:space="0" w:color="auto"/>
            <w:left w:val="none" w:sz="0" w:space="0" w:color="auto"/>
            <w:bottom w:val="none" w:sz="0" w:space="0" w:color="auto"/>
            <w:right w:val="none" w:sz="0" w:space="0" w:color="auto"/>
          </w:divBdr>
        </w:div>
        <w:div w:id="270624993">
          <w:marLeft w:val="480"/>
          <w:marRight w:val="0"/>
          <w:marTop w:val="0"/>
          <w:marBottom w:val="0"/>
          <w:divBdr>
            <w:top w:val="none" w:sz="0" w:space="0" w:color="auto"/>
            <w:left w:val="none" w:sz="0" w:space="0" w:color="auto"/>
            <w:bottom w:val="none" w:sz="0" w:space="0" w:color="auto"/>
            <w:right w:val="none" w:sz="0" w:space="0" w:color="auto"/>
          </w:divBdr>
        </w:div>
        <w:div w:id="503592207">
          <w:marLeft w:val="480"/>
          <w:marRight w:val="0"/>
          <w:marTop w:val="0"/>
          <w:marBottom w:val="0"/>
          <w:divBdr>
            <w:top w:val="none" w:sz="0" w:space="0" w:color="auto"/>
            <w:left w:val="none" w:sz="0" w:space="0" w:color="auto"/>
            <w:bottom w:val="none" w:sz="0" w:space="0" w:color="auto"/>
            <w:right w:val="none" w:sz="0" w:space="0" w:color="auto"/>
          </w:divBdr>
        </w:div>
        <w:div w:id="1589339752">
          <w:marLeft w:val="480"/>
          <w:marRight w:val="0"/>
          <w:marTop w:val="0"/>
          <w:marBottom w:val="0"/>
          <w:divBdr>
            <w:top w:val="none" w:sz="0" w:space="0" w:color="auto"/>
            <w:left w:val="none" w:sz="0" w:space="0" w:color="auto"/>
            <w:bottom w:val="none" w:sz="0" w:space="0" w:color="auto"/>
            <w:right w:val="none" w:sz="0" w:space="0" w:color="auto"/>
          </w:divBdr>
        </w:div>
        <w:div w:id="1749842862">
          <w:marLeft w:val="480"/>
          <w:marRight w:val="0"/>
          <w:marTop w:val="0"/>
          <w:marBottom w:val="0"/>
          <w:divBdr>
            <w:top w:val="none" w:sz="0" w:space="0" w:color="auto"/>
            <w:left w:val="none" w:sz="0" w:space="0" w:color="auto"/>
            <w:bottom w:val="none" w:sz="0" w:space="0" w:color="auto"/>
            <w:right w:val="none" w:sz="0" w:space="0" w:color="auto"/>
          </w:divBdr>
        </w:div>
        <w:div w:id="2088108207">
          <w:marLeft w:val="480"/>
          <w:marRight w:val="0"/>
          <w:marTop w:val="0"/>
          <w:marBottom w:val="0"/>
          <w:divBdr>
            <w:top w:val="none" w:sz="0" w:space="0" w:color="auto"/>
            <w:left w:val="none" w:sz="0" w:space="0" w:color="auto"/>
            <w:bottom w:val="none" w:sz="0" w:space="0" w:color="auto"/>
            <w:right w:val="none" w:sz="0" w:space="0" w:color="auto"/>
          </w:divBdr>
        </w:div>
        <w:div w:id="1025449005">
          <w:marLeft w:val="480"/>
          <w:marRight w:val="0"/>
          <w:marTop w:val="0"/>
          <w:marBottom w:val="0"/>
          <w:divBdr>
            <w:top w:val="none" w:sz="0" w:space="0" w:color="auto"/>
            <w:left w:val="none" w:sz="0" w:space="0" w:color="auto"/>
            <w:bottom w:val="none" w:sz="0" w:space="0" w:color="auto"/>
            <w:right w:val="none" w:sz="0" w:space="0" w:color="auto"/>
          </w:divBdr>
        </w:div>
        <w:div w:id="1155103889">
          <w:marLeft w:val="480"/>
          <w:marRight w:val="0"/>
          <w:marTop w:val="0"/>
          <w:marBottom w:val="0"/>
          <w:divBdr>
            <w:top w:val="none" w:sz="0" w:space="0" w:color="auto"/>
            <w:left w:val="none" w:sz="0" w:space="0" w:color="auto"/>
            <w:bottom w:val="none" w:sz="0" w:space="0" w:color="auto"/>
            <w:right w:val="none" w:sz="0" w:space="0" w:color="auto"/>
          </w:divBdr>
        </w:div>
        <w:div w:id="1324116537">
          <w:marLeft w:val="480"/>
          <w:marRight w:val="0"/>
          <w:marTop w:val="0"/>
          <w:marBottom w:val="0"/>
          <w:divBdr>
            <w:top w:val="none" w:sz="0" w:space="0" w:color="auto"/>
            <w:left w:val="none" w:sz="0" w:space="0" w:color="auto"/>
            <w:bottom w:val="none" w:sz="0" w:space="0" w:color="auto"/>
            <w:right w:val="none" w:sz="0" w:space="0" w:color="auto"/>
          </w:divBdr>
        </w:div>
        <w:div w:id="482699614">
          <w:marLeft w:val="480"/>
          <w:marRight w:val="0"/>
          <w:marTop w:val="0"/>
          <w:marBottom w:val="0"/>
          <w:divBdr>
            <w:top w:val="none" w:sz="0" w:space="0" w:color="auto"/>
            <w:left w:val="none" w:sz="0" w:space="0" w:color="auto"/>
            <w:bottom w:val="none" w:sz="0" w:space="0" w:color="auto"/>
            <w:right w:val="none" w:sz="0" w:space="0" w:color="auto"/>
          </w:divBdr>
        </w:div>
        <w:div w:id="1224178321">
          <w:marLeft w:val="480"/>
          <w:marRight w:val="0"/>
          <w:marTop w:val="0"/>
          <w:marBottom w:val="0"/>
          <w:divBdr>
            <w:top w:val="none" w:sz="0" w:space="0" w:color="auto"/>
            <w:left w:val="none" w:sz="0" w:space="0" w:color="auto"/>
            <w:bottom w:val="none" w:sz="0" w:space="0" w:color="auto"/>
            <w:right w:val="none" w:sz="0" w:space="0" w:color="auto"/>
          </w:divBdr>
        </w:div>
        <w:div w:id="926578843">
          <w:marLeft w:val="480"/>
          <w:marRight w:val="0"/>
          <w:marTop w:val="0"/>
          <w:marBottom w:val="0"/>
          <w:divBdr>
            <w:top w:val="none" w:sz="0" w:space="0" w:color="auto"/>
            <w:left w:val="none" w:sz="0" w:space="0" w:color="auto"/>
            <w:bottom w:val="none" w:sz="0" w:space="0" w:color="auto"/>
            <w:right w:val="none" w:sz="0" w:space="0" w:color="auto"/>
          </w:divBdr>
        </w:div>
        <w:div w:id="932783704">
          <w:marLeft w:val="480"/>
          <w:marRight w:val="0"/>
          <w:marTop w:val="0"/>
          <w:marBottom w:val="0"/>
          <w:divBdr>
            <w:top w:val="none" w:sz="0" w:space="0" w:color="auto"/>
            <w:left w:val="none" w:sz="0" w:space="0" w:color="auto"/>
            <w:bottom w:val="none" w:sz="0" w:space="0" w:color="auto"/>
            <w:right w:val="none" w:sz="0" w:space="0" w:color="auto"/>
          </w:divBdr>
        </w:div>
        <w:div w:id="276448881">
          <w:marLeft w:val="480"/>
          <w:marRight w:val="0"/>
          <w:marTop w:val="0"/>
          <w:marBottom w:val="0"/>
          <w:divBdr>
            <w:top w:val="none" w:sz="0" w:space="0" w:color="auto"/>
            <w:left w:val="none" w:sz="0" w:space="0" w:color="auto"/>
            <w:bottom w:val="none" w:sz="0" w:space="0" w:color="auto"/>
            <w:right w:val="none" w:sz="0" w:space="0" w:color="auto"/>
          </w:divBdr>
        </w:div>
        <w:div w:id="885141688">
          <w:marLeft w:val="480"/>
          <w:marRight w:val="0"/>
          <w:marTop w:val="0"/>
          <w:marBottom w:val="0"/>
          <w:divBdr>
            <w:top w:val="none" w:sz="0" w:space="0" w:color="auto"/>
            <w:left w:val="none" w:sz="0" w:space="0" w:color="auto"/>
            <w:bottom w:val="none" w:sz="0" w:space="0" w:color="auto"/>
            <w:right w:val="none" w:sz="0" w:space="0" w:color="auto"/>
          </w:divBdr>
        </w:div>
        <w:div w:id="1464036648">
          <w:marLeft w:val="480"/>
          <w:marRight w:val="0"/>
          <w:marTop w:val="0"/>
          <w:marBottom w:val="0"/>
          <w:divBdr>
            <w:top w:val="none" w:sz="0" w:space="0" w:color="auto"/>
            <w:left w:val="none" w:sz="0" w:space="0" w:color="auto"/>
            <w:bottom w:val="none" w:sz="0" w:space="0" w:color="auto"/>
            <w:right w:val="none" w:sz="0" w:space="0" w:color="auto"/>
          </w:divBdr>
        </w:div>
        <w:div w:id="238289840">
          <w:marLeft w:val="480"/>
          <w:marRight w:val="0"/>
          <w:marTop w:val="0"/>
          <w:marBottom w:val="0"/>
          <w:divBdr>
            <w:top w:val="none" w:sz="0" w:space="0" w:color="auto"/>
            <w:left w:val="none" w:sz="0" w:space="0" w:color="auto"/>
            <w:bottom w:val="none" w:sz="0" w:space="0" w:color="auto"/>
            <w:right w:val="none" w:sz="0" w:space="0" w:color="auto"/>
          </w:divBdr>
        </w:div>
        <w:div w:id="1702052705">
          <w:marLeft w:val="480"/>
          <w:marRight w:val="0"/>
          <w:marTop w:val="0"/>
          <w:marBottom w:val="0"/>
          <w:divBdr>
            <w:top w:val="none" w:sz="0" w:space="0" w:color="auto"/>
            <w:left w:val="none" w:sz="0" w:space="0" w:color="auto"/>
            <w:bottom w:val="none" w:sz="0" w:space="0" w:color="auto"/>
            <w:right w:val="none" w:sz="0" w:space="0" w:color="auto"/>
          </w:divBdr>
        </w:div>
        <w:div w:id="795607908">
          <w:marLeft w:val="480"/>
          <w:marRight w:val="0"/>
          <w:marTop w:val="0"/>
          <w:marBottom w:val="0"/>
          <w:divBdr>
            <w:top w:val="none" w:sz="0" w:space="0" w:color="auto"/>
            <w:left w:val="none" w:sz="0" w:space="0" w:color="auto"/>
            <w:bottom w:val="none" w:sz="0" w:space="0" w:color="auto"/>
            <w:right w:val="none" w:sz="0" w:space="0" w:color="auto"/>
          </w:divBdr>
        </w:div>
        <w:div w:id="248545097">
          <w:marLeft w:val="480"/>
          <w:marRight w:val="0"/>
          <w:marTop w:val="0"/>
          <w:marBottom w:val="0"/>
          <w:divBdr>
            <w:top w:val="none" w:sz="0" w:space="0" w:color="auto"/>
            <w:left w:val="none" w:sz="0" w:space="0" w:color="auto"/>
            <w:bottom w:val="none" w:sz="0" w:space="0" w:color="auto"/>
            <w:right w:val="none" w:sz="0" w:space="0" w:color="auto"/>
          </w:divBdr>
        </w:div>
        <w:div w:id="390274406">
          <w:marLeft w:val="480"/>
          <w:marRight w:val="0"/>
          <w:marTop w:val="0"/>
          <w:marBottom w:val="0"/>
          <w:divBdr>
            <w:top w:val="none" w:sz="0" w:space="0" w:color="auto"/>
            <w:left w:val="none" w:sz="0" w:space="0" w:color="auto"/>
            <w:bottom w:val="none" w:sz="0" w:space="0" w:color="auto"/>
            <w:right w:val="none" w:sz="0" w:space="0" w:color="auto"/>
          </w:divBdr>
        </w:div>
        <w:div w:id="278028236">
          <w:marLeft w:val="480"/>
          <w:marRight w:val="0"/>
          <w:marTop w:val="0"/>
          <w:marBottom w:val="0"/>
          <w:divBdr>
            <w:top w:val="none" w:sz="0" w:space="0" w:color="auto"/>
            <w:left w:val="none" w:sz="0" w:space="0" w:color="auto"/>
            <w:bottom w:val="none" w:sz="0" w:space="0" w:color="auto"/>
            <w:right w:val="none" w:sz="0" w:space="0" w:color="auto"/>
          </w:divBdr>
        </w:div>
        <w:div w:id="1761215434">
          <w:marLeft w:val="480"/>
          <w:marRight w:val="0"/>
          <w:marTop w:val="0"/>
          <w:marBottom w:val="0"/>
          <w:divBdr>
            <w:top w:val="none" w:sz="0" w:space="0" w:color="auto"/>
            <w:left w:val="none" w:sz="0" w:space="0" w:color="auto"/>
            <w:bottom w:val="none" w:sz="0" w:space="0" w:color="auto"/>
            <w:right w:val="none" w:sz="0" w:space="0" w:color="auto"/>
          </w:divBdr>
        </w:div>
        <w:div w:id="562258990">
          <w:marLeft w:val="480"/>
          <w:marRight w:val="0"/>
          <w:marTop w:val="0"/>
          <w:marBottom w:val="0"/>
          <w:divBdr>
            <w:top w:val="none" w:sz="0" w:space="0" w:color="auto"/>
            <w:left w:val="none" w:sz="0" w:space="0" w:color="auto"/>
            <w:bottom w:val="none" w:sz="0" w:space="0" w:color="auto"/>
            <w:right w:val="none" w:sz="0" w:space="0" w:color="auto"/>
          </w:divBdr>
        </w:div>
      </w:divsChild>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7800646">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8801199">
      <w:marLeft w:val="480"/>
      <w:marRight w:val="0"/>
      <w:marTop w:val="0"/>
      <w:marBottom w:val="0"/>
      <w:divBdr>
        <w:top w:val="none" w:sz="0" w:space="0" w:color="auto"/>
        <w:left w:val="none" w:sz="0" w:space="0" w:color="auto"/>
        <w:bottom w:val="none" w:sz="0" w:space="0" w:color="auto"/>
        <w:right w:val="none" w:sz="0" w:space="0" w:color="auto"/>
      </w:divBdr>
    </w:div>
    <w:div w:id="299113723">
      <w:marLeft w:val="48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09671521">
      <w:bodyDiv w:val="1"/>
      <w:marLeft w:val="0"/>
      <w:marRight w:val="0"/>
      <w:marTop w:val="0"/>
      <w:marBottom w:val="0"/>
      <w:divBdr>
        <w:top w:val="none" w:sz="0" w:space="0" w:color="auto"/>
        <w:left w:val="none" w:sz="0" w:space="0" w:color="auto"/>
        <w:bottom w:val="none" w:sz="0" w:space="0" w:color="auto"/>
        <w:right w:val="none" w:sz="0" w:space="0" w:color="auto"/>
      </w:divBdr>
    </w:div>
    <w:div w:id="310329592">
      <w:marLeft w:val="48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1369784">
      <w:marLeft w:val="48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2225930">
      <w:bodyDiv w:val="1"/>
      <w:marLeft w:val="0"/>
      <w:marRight w:val="0"/>
      <w:marTop w:val="0"/>
      <w:marBottom w:val="0"/>
      <w:divBdr>
        <w:top w:val="none" w:sz="0" w:space="0" w:color="auto"/>
        <w:left w:val="none" w:sz="0" w:space="0" w:color="auto"/>
        <w:bottom w:val="none" w:sz="0" w:space="0" w:color="auto"/>
        <w:right w:val="none" w:sz="0" w:space="0" w:color="auto"/>
      </w:divBdr>
    </w:div>
    <w:div w:id="312491949">
      <w:marLeft w:val="480"/>
      <w:marRight w:val="0"/>
      <w:marTop w:val="0"/>
      <w:marBottom w:val="0"/>
      <w:divBdr>
        <w:top w:val="none" w:sz="0" w:space="0" w:color="auto"/>
        <w:left w:val="none" w:sz="0" w:space="0" w:color="auto"/>
        <w:bottom w:val="none" w:sz="0" w:space="0" w:color="auto"/>
        <w:right w:val="none" w:sz="0" w:space="0" w:color="auto"/>
      </w:divBdr>
    </w:div>
    <w:div w:id="313536401">
      <w:marLeft w:val="48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1661136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197989">
      <w:marLeft w:val="48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29450204">
      <w:marLeft w:val="48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184907">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1493497">
      <w:marLeft w:val="480"/>
      <w:marRight w:val="0"/>
      <w:marTop w:val="0"/>
      <w:marBottom w:val="0"/>
      <w:divBdr>
        <w:top w:val="none" w:sz="0" w:space="0" w:color="auto"/>
        <w:left w:val="none" w:sz="0" w:space="0" w:color="auto"/>
        <w:bottom w:val="none" w:sz="0" w:space="0" w:color="auto"/>
        <w:right w:val="none" w:sz="0" w:space="0" w:color="auto"/>
      </w:divBdr>
    </w:div>
    <w:div w:id="331878295">
      <w:marLeft w:val="48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532841">
      <w:marLeft w:val="480"/>
      <w:marRight w:val="0"/>
      <w:marTop w:val="0"/>
      <w:marBottom w:val="0"/>
      <w:divBdr>
        <w:top w:val="none" w:sz="0" w:space="0" w:color="auto"/>
        <w:left w:val="none" w:sz="0" w:space="0" w:color="auto"/>
        <w:bottom w:val="none" w:sz="0" w:space="0" w:color="auto"/>
        <w:right w:val="none" w:sz="0" w:space="0" w:color="auto"/>
      </w:divBdr>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069132">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18943">
      <w:marLeft w:val="48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273657">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6612373">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39937485">
      <w:marLeft w:val="480"/>
      <w:marRight w:val="0"/>
      <w:marTop w:val="0"/>
      <w:marBottom w:val="0"/>
      <w:divBdr>
        <w:top w:val="none" w:sz="0" w:space="0" w:color="auto"/>
        <w:left w:val="none" w:sz="0" w:space="0" w:color="auto"/>
        <w:bottom w:val="none" w:sz="0" w:space="0" w:color="auto"/>
        <w:right w:val="none" w:sz="0" w:space="0" w:color="auto"/>
      </w:divBdr>
    </w:div>
    <w:div w:id="340399120">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1130396">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521664">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7410713">
      <w:bodyDiv w:val="1"/>
      <w:marLeft w:val="0"/>
      <w:marRight w:val="0"/>
      <w:marTop w:val="0"/>
      <w:marBottom w:val="0"/>
      <w:divBdr>
        <w:top w:val="none" w:sz="0" w:space="0" w:color="auto"/>
        <w:left w:val="none" w:sz="0" w:space="0" w:color="auto"/>
        <w:bottom w:val="none" w:sz="0" w:space="0" w:color="auto"/>
        <w:right w:val="none" w:sz="0" w:space="0" w:color="auto"/>
      </w:divBdr>
      <w:divsChild>
        <w:div w:id="546339421">
          <w:marLeft w:val="480"/>
          <w:marRight w:val="0"/>
          <w:marTop w:val="0"/>
          <w:marBottom w:val="0"/>
          <w:divBdr>
            <w:top w:val="none" w:sz="0" w:space="0" w:color="auto"/>
            <w:left w:val="none" w:sz="0" w:space="0" w:color="auto"/>
            <w:bottom w:val="none" w:sz="0" w:space="0" w:color="auto"/>
            <w:right w:val="none" w:sz="0" w:space="0" w:color="auto"/>
          </w:divBdr>
        </w:div>
        <w:div w:id="863203524">
          <w:marLeft w:val="480"/>
          <w:marRight w:val="0"/>
          <w:marTop w:val="0"/>
          <w:marBottom w:val="0"/>
          <w:divBdr>
            <w:top w:val="none" w:sz="0" w:space="0" w:color="auto"/>
            <w:left w:val="none" w:sz="0" w:space="0" w:color="auto"/>
            <w:bottom w:val="none" w:sz="0" w:space="0" w:color="auto"/>
            <w:right w:val="none" w:sz="0" w:space="0" w:color="auto"/>
          </w:divBdr>
        </w:div>
        <w:div w:id="2134053297">
          <w:marLeft w:val="480"/>
          <w:marRight w:val="0"/>
          <w:marTop w:val="0"/>
          <w:marBottom w:val="0"/>
          <w:divBdr>
            <w:top w:val="none" w:sz="0" w:space="0" w:color="auto"/>
            <w:left w:val="none" w:sz="0" w:space="0" w:color="auto"/>
            <w:bottom w:val="none" w:sz="0" w:space="0" w:color="auto"/>
            <w:right w:val="none" w:sz="0" w:space="0" w:color="auto"/>
          </w:divBdr>
        </w:div>
        <w:div w:id="1651212091">
          <w:marLeft w:val="480"/>
          <w:marRight w:val="0"/>
          <w:marTop w:val="0"/>
          <w:marBottom w:val="0"/>
          <w:divBdr>
            <w:top w:val="none" w:sz="0" w:space="0" w:color="auto"/>
            <w:left w:val="none" w:sz="0" w:space="0" w:color="auto"/>
            <w:bottom w:val="none" w:sz="0" w:space="0" w:color="auto"/>
            <w:right w:val="none" w:sz="0" w:space="0" w:color="auto"/>
          </w:divBdr>
        </w:div>
        <w:div w:id="512231585">
          <w:marLeft w:val="480"/>
          <w:marRight w:val="0"/>
          <w:marTop w:val="0"/>
          <w:marBottom w:val="0"/>
          <w:divBdr>
            <w:top w:val="none" w:sz="0" w:space="0" w:color="auto"/>
            <w:left w:val="none" w:sz="0" w:space="0" w:color="auto"/>
            <w:bottom w:val="none" w:sz="0" w:space="0" w:color="auto"/>
            <w:right w:val="none" w:sz="0" w:space="0" w:color="auto"/>
          </w:divBdr>
        </w:div>
        <w:div w:id="693071620">
          <w:marLeft w:val="480"/>
          <w:marRight w:val="0"/>
          <w:marTop w:val="0"/>
          <w:marBottom w:val="0"/>
          <w:divBdr>
            <w:top w:val="none" w:sz="0" w:space="0" w:color="auto"/>
            <w:left w:val="none" w:sz="0" w:space="0" w:color="auto"/>
            <w:bottom w:val="none" w:sz="0" w:space="0" w:color="auto"/>
            <w:right w:val="none" w:sz="0" w:space="0" w:color="auto"/>
          </w:divBdr>
        </w:div>
        <w:div w:id="795636938">
          <w:marLeft w:val="480"/>
          <w:marRight w:val="0"/>
          <w:marTop w:val="0"/>
          <w:marBottom w:val="0"/>
          <w:divBdr>
            <w:top w:val="none" w:sz="0" w:space="0" w:color="auto"/>
            <w:left w:val="none" w:sz="0" w:space="0" w:color="auto"/>
            <w:bottom w:val="none" w:sz="0" w:space="0" w:color="auto"/>
            <w:right w:val="none" w:sz="0" w:space="0" w:color="auto"/>
          </w:divBdr>
        </w:div>
        <w:div w:id="306129366">
          <w:marLeft w:val="480"/>
          <w:marRight w:val="0"/>
          <w:marTop w:val="0"/>
          <w:marBottom w:val="0"/>
          <w:divBdr>
            <w:top w:val="none" w:sz="0" w:space="0" w:color="auto"/>
            <w:left w:val="none" w:sz="0" w:space="0" w:color="auto"/>
            <w:bottom w:val="none" w:sz="0" w:space="0" w:color="auto"/>
            <w:right w:val="none" w:sz="0" w:space="0" w:color="auto"/>
          </w:divBdr>
        </w:div>
        <w:div w:id="1826772691">
          <w:marLeft w:val="480"/>
          <w:marRight w:val="0"/>
          <w:marTop w:val="0"/>
          <w:marBottom w:val="0"/>
          <w:divBdr>
            <w:top w:val="none" w:sz="0" w:space="0" w:color="auto"/>
            <w:left w:val="none" w:sz="0" w:space="0" w:color="auto"/>
            <w:bottom w:val="none" w:sz="0" w:space="0" w:color="auto"/>
            <w:right w:val="none" w:sz="0" w:space="0" w:color="auto"/>
          </w:divBdr>
        </w:div>
        <w:div w:id="1996184326">
          <w:marLeft w:val="480"/>
          <w:marRight w:val="0"/>
          <w:marTop w:val="0"/>
          <w:marBottom w:val="0"/>
          <w:divBdr>
            <w:top w:val="none" w:sz="0" w:space="0" w:color="auto"/>
            <w:left w:val="none" w:sz="0" w:space="0" w:color="auto"/>
            <w:bottom w:val="none" w:sz="0" w:space="0" w:color="auto"/>
            <w:right w:val="none" w:sz="0" w:space="0" w:color="auto"/>
          </w:divBdr>
        </w:div>
        <w:div w:id="1596086718">
          <w:marLeft w:val="480"/>
          <w:marRight w:val="0"/>
          <w:marTop w:val="0"/>
          <w:marBottom w:val="0"/>
          <w:divBdr>
            <w:top w:val="none" w:sz="0" w:space="0" w:color="auto"/>
            <w:left w:val="none" w:sz="0" w:space="0" w:color="auto"/>
            <w:bottom w:val="none" w:sz="0" w:space="0" w:color="auto"/>
            <w:right w:val="none" w:sz="0" w:space="0" w:color="auto"/>
          </w:divBdr>
        </w:div>
        <w:div w:id="1894122217">
          <w:marLeft w:val="480"/>
          <w:marRight w:val="0"/>
          <w:marTop w:val="0"/>
          <w:marBottom w:val="0"/>
          <w:divBdr>
            <w:top w:val="none" w:sz="0" w:space="0" w:color="auto"/>
            <w:left w:val="none" w:sz="0" w:space="0" w:color="auto"/>
            <w:bottom w:val="none" w:sz="0" w:space="0" w:color="auto"/>
            <w:right w:val="none" w:sz="0" w:space="0" w:color="auto"/>
          </w:divBdr>
        </w:div>
        <w:div w:id="1045371494">
          <w:marLeft w:val="480"/>
          <w:marRight w:val="0"/>
          <w:marTop w:val="0"/>
          <w:marBottom w:val="0"/>
          <w:divBdr>
            <w:top w:val="none" w:sz="0" w:space="0" w:color="auto"/>
            <w:left w:val="none" w:sz="0" w:space="0" w:color="auto"/>
            <w:bottom w:val="none" w:sz="0" w:space="0" w:color="auto"/>
            <w:right w:val="none" w:sz="0" w:space="0" w:color="auto"/>
          </w:divBdr>
        </w:div>
        <w:div w:id="1718041573">
          <w:marLeft w:val="480"/>
          <w:marRight w:val="0"/>
          <w:marTop w:val="0"/>
          <w:marBottom w:val="0"/>
          <w:divBdr>
            <w:top w:val="none" w:sz="0" w:space="0" w:color="auto"/>
            <w:left w:val="none" w:sz="0" w:space="0" w:color="auto"/>
            <w:bottom w:val="none" w:sz="0" w:space="0" w:color="auto"/>
            <w:right w:val="none" w:sz="0" w:space="0" w:color="auto"/>
          </w:divBdr>
        </w:div>
        <w:div w:id="661586372">
          <w:marLeft w:val="480"/>
          <w:marRight w:val="0"/>
          <w:marTop w:val="0"/>
          <w:marBottom w:val="0"/>
          <w:divBdr>
            <w:top w:val="none" w:sz="0" w:space="0" w:color="auto"/>
            <w:left w:val="none" w:sz="0" w:space="0" w:color="auto"/>
            <w:bottom w:val="none" w:sz="0" w:space="0" w:color="auto"/>
            <w:right w:val="none" w:sz="0" w:space="0" w:color="auto"/>
          </w:divBdr>
        </w:div>
        <w:div w:id="1909220166">
          <w:marLeft w:val="480"/>
          <w:marRight w:val="0"/>
          <w:marTop w:val="0"/>
          <w:marBottom w:val="0"/>
          <w:divBdr>
            <w:top w:val="none" w:sz="0" w:space="0" w:color="auto"/>
            <w:left w:val="none" w:sz="0" w:space="0" w:color="auto"/>
            <w:bottom w:val="none" w:sz="0" w:space="0" w:color="auto"/>
            <w:right w:val="none" w:sz="0" w:space="0" w:color="auto"/>
          </w:divBdr>
        </w:div>
        <w:div w:id="91436936">
          <w:marLeft w:val="480"/>
          <w:marRight w:val="0"/>
          <w:marTop w:val="0"/>
          <w:marBottom w:val="0"/>
          <w:divBdr>
            <w:top w:val="none" w:sz="0" w:space="0" w:color="auto"/>
            <w:left w:val="none" w:sz="0" w:space="0" w:color="auto"/>
            <w:bottom w:val="none" w:sz="0" w:space="0" w:color="auto"/>
            <w:right w:val="none" w:sz="0" w:space="0" w:color="auto"/>
          </w:divBdr>
        </w:div>
        <w:div w:id="746806913">
          <w:marLeft w:val="480"/>
          <w:marRight w:val="0"/>
          <w:marTop w:val="0"/>
          <w:marBottom w:val="0"/>
          <w:divBdr>
            <w:top w:val="none" w:sz="0" w:space="0" w:color="auto"/>
            <w:left w:val="none" w:sz="0" w:space="0" w:color="auto"/>
            <w:bottom w:val="none" w:sz="0" w:space="0" w:color="auto"/>
            <w:right w:val="none" w:sz="0" w:space="0" w:color="auto"/>
          </w:divBdr>
        </w:div>
        <w:div w:id="795294856">
          <w:marLeft w:val="480"/>
          <w:marRight w:val="0"/>
          <w:marTop w:val="0"/>
          <w:marBottom w:val="0"/>
          <w:divBdr>
            <w:top w:val="none" w:sz="0" w:space="0" w:color="auto"/>
            <w:left w:val="none" w:sz="0" w:space="0" w:color="auto"/>
            <w:bottom w:val="none" w:sz="0" w:space="0" w:color="auto"/>
            <w:right w:val="none" w:sz="0" w:space="0" w:color="auto"/>
          </w:divBdr>
        </w:div>
        <w:div w:id="28190326">
          <w:marLeft w:val="480"/>
          <w:marRight w:val="0"/>
          <w:marTop w:val="0"/>
          <w:marBottom w:val="0"/>
          <w:divBdr>
            <w:top w:val="none" w:sz="0" w:space="0" w:color="auto"/>
            <w:left w:val="none" w:sz="0" w:space="0" w:color="auto"/>
            <w:bottom w:val="none" w:sz="0" w:space="0" w:color="auto"/>
            <w:right w:val="none" w:sz="0" w:space="0" w:color="auto"/>
          </w:divBdr>
        </w:div>
        <w:div w:id="197937540">
          <w:marLeft w:val="480"/>
          <w:marRight w:val="0"/>
          <w:marTop w:val="0"/>
          <w:marBottom w:val="0"/>
          <w:divBdr>
            <w:top w:val="none" w:sz="0" w:space="0" w:color="auto"/>
            <w:left w:val="none" w:sz="0" w:space="0" w:color="auto"/>
            <w:bottom w:val="none" w:sz="0" w:space="0" w:color="auto"/>
            <w:right w:val="none" w:sz="0" w:space="0" w:color="auto"/>
          </w:divBdr>
        </w:div>
        <w:div w:id="478619126">
          <w:marLeft w:val="480"/>
          <w:marRight w:val="0"/>
          <w:marTop w:val="0"/>
          <w:marBottom w:val="0"/>
          <w:divBdr>
            <w:top w:val="none" w:sz="0" w:space="0" w:color="auto"/>
            <w:left w:val="none" w:sz="0" w:space="0" w:color="auto"/>
            <w:bottom w:val="none" w:sz="0" w:space="0" w:color="auto"/>
            <w:right w:val="none" w:sz="0" w:space="0" w:color="auto"/>
          </w:divBdr>
        </w:div>
        <w:div w:id="1909147043">
          <w:marLeft w:val="480"/>
          <w:marRight w:val="0"/>
          <w:marTop w:val="0"/>
          <w:marBottom w:val="0"/>
          <w:divBdr>
            <w:top w:val="none" w:sz="0" w:space="0" w:color="auto"/>
            <w:left w:val="none" w:sz="0" w:space="0" w:color="auto"/>
            <w:bottom w:val="none" w:sz="0" w:space="0" w:color="auto"/>
            <w:right w:val="none" w:sz="0" w:space="0" w:color="auto"/>
          </w:divBdr>
        </w:div>
        <w:div w:id="1726106578">
          <w:marLeft w:val="480"/>
          <w:marRight w:val="0"/>
          <w:marTop w:val="0"/>
          <w:marBottom w:val="0"/>
          <w:divBdr>
            <w:top w:val="none" w:sz="0" w:space="0" w:color="auto"/>
            <w:left w:val="none" w:sz="0" w:space="0" w:color="auto"/>
            <w:bottom w:val="none" w:sz="0" w:space="0" w:color="auto"/>
            <w:right w:val="none" w:sz="0" w:space="0" w:color="auto"/>
          </w:divBdr>
        </w:div>
        <w:div w:id="829172961">
          <w:marLeft w:val="480"/>
          <w:marRight w:val="0"/>
          <w:marTop w:val="0"/>
          <w:marBottom w:val="0"/>
          <w:divBdr>
            <w:top w:val="none" w:sz="0" w:space="0" w:color="auto"/>
            <w:left w:val="none" w:sz="0" w:space="0" w:color="auto"/>
            <w:bottom w:val="none" w:sz="0" w:space="0" w:color="auto"/>
            <w:right w:val="none" w:sz="0" w:space="0" w:color="auto"/>
          </w:divBdr>
        </w:div>
        <w:div w:id="2057583251">
          <w:marLeft w:val="480"/>
          <w:marRight w:val="0"/>
          <w:marTop w:val="0"/>
          <w:marBottom w:val="0"/>
          <w:divBdr>
            <w:top w:val="none" w:sz="0" w:space="0" w:color="auto"/>
            <w:left w:val="none" w:sz="0" w:space="0" w:color="auto"/>
            <w:bottom w:val="none" w:sz="0" w:space="0" w:color="auto"/>
            <w:right w:val="none" w:sz="0" w:space="0" w:color="auto"/>
          </w:divBdr>
        </w:div>
        <w:div w:id="1709062486">
          <w:marLeft w:val="480"/>
          <w:marRight w:val="0"/>
          <w:marTop w:val="0"/>
          <w:marBottom w:val="0"/>
          <w:divBdr>
            <w:top w:val="none" w:sz="0" w:space="0" w:color="auto"/>
            <w:left w:val="none" w:sz="0" w:space="0" w:color="auto"/>
            <w:bottom w:val="none" w:sz="0" w:space="0" w:color="auto"/>
            <w:right w:val="none" w:sz="0" w:space="0" w:color="auto"/>
          </w:divBdr>
        </w:div>
        <w:div w:id="1278367411">
          <w:marLeft w:val="480"/>
          <w:marRight w:val="0"/>
          <w:marTop w:val="0"/>
          <w:marBottom w:val="0"/>
          <w:divBdr>
            <w:top w:val="none" w:sz="0" w:space="0" w:color="auto"/>
            <w:left w:val="none" w:sz="0" w:space="0" w:color="auto"/>
            <w:bottom w:val="none" w:sz="0" w:space="0" w:color="auto"/>
            <w:right w:val="none" w:sz="0" w:space="0" w:color="auto"/>
          </w:divBdr>
        </w:div>
        <w:div w:id="2026441904">
          <w:marLeft w:val="480"/>
          <w:marRight w:val="0"/>
          <w:marTop w:val="0"/>
          <w:marBottom w:val="0"/>
          <w:divBdr>
            <w:top w:val="none" w:sz="0" w:space="0" w:color="auto"/>
            <w:left w:val="none" w:sz="0" w:space="0" w:color="auto"/>
            <w:bottom w:val="none" w:sz="0" w:space="0" w:color="auto"/>
            <w:right w:val="none" w:sz="0" w:space="0" w:color="auto"/>
          </w:divBdr>
        </w:div>
        <w:div w:id="2057504537">
          <w:marLeft w:val="480"/>
          <w:marRight w:val="0"/>
          <w:marTop w:val="0"/>
          <w:marBottom w:val="0"/>
          <w:divBdr>
            <w:top w:val="none" w:sz="0" w:space="0" w:color="auto"/>
            <w:left w:val="none" w:sz="0" w:space="0" w:color="auto"/>
            <w:bottom w:val="none" w:sz="0" w:space="0" w:color="auto"/>
            <w:right w:val="none" w:sz="0" w:space="0" w:color="auto"/>
          </w:divBdr>
        </w:div>
        <w:div w:id="1776096031">
          <w:marLeft w:val="480"/>
          <w:marRight w:val="0"/>
          <w:marTop w:val="0"/>
          <w:marBottom w:val="0"/>
          <w:divBdr>
            <w:top w:val="none" w:sz="0" w:space="0" w:color="auto"/>
            <w:left w:val="none" w:sz="0" w:space="0" w:color="auto"/>
            <w:bottom w:val="none" w:sz="0" w:space="0" w:color="auto"/>
            <w:right w:val="none" w:sz="0" w:space="0" w:color="auto"/>
          </w:divBdr>
        </w:div>
        <w:div w:id="585724666">
          <w:marLeft w:val="480"/>
          <w:marRight w:val="0"/>
          <w:marTop w:val="0"/>
          <w:marBottom w:val="0"/>
          <w:divBdr>
            <w:top w:val="none" w:sz="0" w:space="0" w:color="auto"/>
            <w:left w:val="none" w:sz="0" w:space="0" w:color="auto"/>
            <w:bottom w:val="none" w:sz="0" w:space="0" w:color="auto"/>
            <w:right w:val="none" w:sz="0" w:space="0" w:color="auto"/>
          </w:divBdr>
        </w:div>
        <w:div w:id="1895895283">
          <w:marLeft w:val="480"/>
          <w:marRight w:val="0"/>
          <w:marTop w:val="0"/>
          <w:marBottom w:val="0"/>
          <w:divBdr>
            <w:top w:val="none" w:sz="0" w:space="0" w:color="auto"/>
            <w:left w:val="none" w:sz="0" w:space="0" w:color="auto"/>
            <w:bottom w:val="none" w:sz="0" w:space="0" w:color="auto"/>
            <w:right w:val="none" w:sz="0" w:space="0" w:color="auto"/>
          </w:divBdr>
        </w:div>
        <w:div w:id="1589272642">
          <w:marLeft w:val="480"/>
          <w:marRight w:val="0"/>
          <w:marTop w:val="0"/>
          <w:marBottom w:val="0"/>
          <w:divBdr>
            <w:top w:val="none" w:sz="0" w:space="0" w:color="auto"/>
            <w:left w:val="none" w:sz="0" w:space="0" w:color="auto"/>
            <w:bottom w:val="none" w:sz="0" w:space="0" w:color="auto"/>
            <w:right w:val="none" w:sz="0" w:space="0" w:color="auto"/>
          </w:divBdr>
        </w:div>
        <w:div w:id="873689809">
          <w:marLeft w:val="480"/>
          <w:marRight w:val="0"/>
          <w:marTop w:val="0"/>
          <w:marBottom w:val="0"/>
          <w:divBdr>
            <w:top w:val="none" w:sz="0" w:space="0" w:color="auto"/>
            <w:left w:val="none" w:sz="0" w:space="0" w:color="auto"/>
            <w:bottom w:val="none" w:sz="0" w:space="0" w:color="auto"/>
            <w:right w:val="none" w:sz="0" w:space="0" w:color="auto"/>
          </w:divBdr>
        </w:div>
        <w:div w:id="1617440303">
          <w:marLeft w:val="480"/>
          <w:marRight w:val="0"/>
          <w:marTop w:val="0"/>
          <w:marBottom w:val="0"/>
          <w:divBdr>
            <w:top w:val="none" w:sz="0" w:space="0" w:color="auto"/>
            <w:left w:val="none" w:sz="0" w:space="0" w:color="auto"/>
            <w:bottom w:val="none" w:sz="0" w:space="0" w:color="auto"/>
            <w:right w:val="none" w:sz="0" w:space="0" w:color="auto"/>
          </w:divBdr>
        </w:div>
        <w:div w:id="475032832">
          <w:marLeft w:val="480"/>
          <w:marRight w:val="0"/>
          <w:marTop w:val="0"/>
          <w:marBottom w:val="0"/>
          <w:divBdr>
            <w:top w:val="none" w:sz="0" w:space="0" w:color="auto"/>
            <w:left w:val="none" w:sz="0" w:space="0" w:color="auto"/>
            <w:bottom w:val="none" w:sz="0" w:space="0" w:color="auto"/>
            <w:right w:val="none" w:sz="0" w:space="0" w:color="auto"/>
          </w:divBdr>
        </w:div>
        <w:div w:id="218327333">
          <w:marLeft w:val="480"/>
          <w:marRight w:val="0"/>
          <w:marTop w:val="0"/>
          <w:marBottom w:val="0"/>
          <w:divBdr>
            <w:top w:val="none" w:sz="0" w:space="0" w:color="auto"/>
            <w:left w:val="none" w:sz="0" w:space="0" w:color="auto"/>
            <w:bottom w:val="none" w:sz="0" w:space="0" w:color="auto"/>
            <w:right w:val="none" w:sz="0" w:space="0" w:color="auto"/>
          </w:divBdr>
        </w:div>
      </w:divsChild>
    </w:div>
    <w:div w:id="348138622">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2999657">
      <w:bodyDiv w:val="1"/>
      <w:marLeft w:val="0"/>
      <w:marRight w:val="0"/>
      <w:marTop w:val="0"/>
      <w:marBottom w:val="0"/>
      <w:divBdr>
        <w:top w:val="none" w:sz="0" w:space="0" w:color="auto"/>
        <w:left w:val="none" w:sz="0" w:space="0" w:color="auto"/>
        <w:bottom w:val="none" w:sz="0" w:space="0" w:color="auto"/>
        <w:right w:val="none" w:sz="0" w:space="0" w:color="auto"/>
      </w:divBdr>
    </w:div>
    <w:div w:id="353843495">
      <w:marLeft w:val="480"/>
      <w:marRight w:val="0"/>
      <w:marTop w:val="0"/>
      <w:marBottom w:val="0"/>
      <w:divBdr>
        <w:top w:val="none" w:sz="0" w:space="0" w:color="auto"/>
        <w:left w:val="none" w:sz="0" w:space="0" w:color="auto"/>
        <w:bottom w:val="none" w:sz="0" w:space="0" w:color="auto"/>
        <w:right w:val="none" w:sz="0" w:space="0" w:color="auto"/>
      </w:divBdr>
    </w:div>
    <w:div w:id="353917815">
      <w:bodyDiv w:val="1"/>
      <w:marLeft w:val="0"/>
      <w:marRight w:val="0"/>
      <w:marTop w:val="0"/>
      <w:marBottom w:val="0"/>
      <w:divBdr>
        <w:top w:val="none" w:sz="0" w:space="0" w:color="auto"/>
        <w:left w:val="none" w:sz="0" w:space="0" w:color="auto"/>
        <w:bottom w:val="none" w:sz="0" w:space="0" w:color="auto"/>
        <w:right w:val="none" w:sz="0" w:space="0" w:color="auto"/>
      </w:divBdr>
    </w:div>
    <w:div w:id="35503761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0210197">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50475">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139466">
      <w:marLeft w:val="480"/>
      <w:marRight w:val="0"/>
      <w:marTop w:val="0"/>
      <w:marBottom w:val="0"/>
      <w:divBdr>
        <w:top w:val="none" w:sz="0" w:space="0" w:color="auto"/>
        <w:left w:val="none" w:sz="0" w:space="0" w:color="auto"/>
        <w:bottom w:val="none" w:sz="0" w:space="0" w:color="auto"/>
        <w:right w:val="none" w:sz="0" w:space="0" w:color="auto"/>
      </w:divBdr>
    </w:div>
    <w:div w:id="36421332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8342177">
      <w:marLeft w:val="480"/>
      <w:marRight w:val="0"/>
      <w:marTop w:val="0"/>
      <w:marBottom w:val="0"/>
      <w:divBdr>
        <w:top w:val="none" w:sz="0" w:space="0" w:color="auto"/>
        <w:left w:val="none" w:sz="0" w:space="0" w:color="auto"/>
        <w:bottom w:val="none" w:sz="0" w:space="0" w:color="auto"/>
        <w:right w:val="none" w:sz="0" w:space="0" w:color="auto"/>
      </w:divBdr>
    </w:div>
    <w:div w:id="368921956">
      <w:marLeft w:val="480"/>
      <w:marRight w:val="0"/>
      <w:marTop w:val="0"/>
      <w:marBottom w:val="0"/>
      <w:divBdr>
        <w:top w:val="none" w:sz="0" w:space="0" w:color="auto"/>
        <w:left w:val="none" w:sz="0" w:space="0" w:color="auto"/>
        <w:bottom w:val="none" w:sz="0" w:space="0" w:color="auto"/>
        <w:right w:val="none" w:sz="0" w:space="0" w:color="auto"/>
      </w:divBdr>
    </w:div>
    <w:div w:id="369232342">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2388946">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703237">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0635492">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691">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88772912">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4860928">
      <w:marLeft w:val="48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711929">
      <w:marLeft w:val="480"/>
      <w:marRight w:val="0"/>
      <w:marTop w:val="0"/>
      <w:marBottom w:val="0"/>
      <w:divBdr>
        <w:top w:val="none" w:sz="0" w:space="0" w:color="auto"/>
        <w:left w:val="none" w:sz="0" w:space="0" w:color="auto"/>
        <w:bottom w:val="none" w:sz="0" w:space="0" w:color="auto"/>
        <w:right w:val="none" w:sz="0" w:space="0" w:color="auto"/>
      </w:divBdr>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1608779">
      <w:marLeft w:val="480"/>
      <w:marRight w:val="0"/>
      <w:marTop w:val="0"/>
      <w:marBottom w:val="0"/>
      <w:divBdr>
        <w:top w:val="none" w:sz="0" w:space="0" w:color="auto"/>
        <w:left w:val="none" w:sz="0" w:space="0" w:color="auto"/>
        <w:bottom w:val="none" w:sz="0" w:space="0" w:color="auto"/>
        <w:right w:val="none" w:sz="0" w:space="0" w:color="auto"/>
      </w:divBdr>
    </w:div>
    <w:div w:id="401684728">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2920232">
      <w:marLeft w:val="48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6726517">
      <w:marLeft w:val="48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471869">
      <w:bodyDiv w:val="1"/>
      <w:marLeft w:val="0"/>
      <w:marRight w:val="0"/>
      <w:marTop w:val="0"/>
      <w:marBottom w:val="0"/>
      <w:divBdr>
        <w:top w:val="none" w:sz="0" w:space="0" w:color="auto"/>
        <w:left w:val="none" w:sz="0" w:space="0" w:color="auto"/>
        <w:bottom w:val="none" w:sz="0" w:space="0" w:color="auto"/>
        <w:right w:val="none" w:sz="0" w:space="0" w:color="auto"/>
      </w:divBdr>
      <w:divsChild>
        <w:div w:id="1443037777">
          <w:marLeft w:val="480"/>
          <w:marRight w:val="0"/>
          <w:marTop w:val="0"/>
          <w:marBottom w:val="0"/>
          <w:divBdr>
            <w:top w:val="none" w:sz="0" w:space="0" w:color="auto"/>
            <w:left w:val="none" w:sz="0" w:space="0" w:color="auto"/>
            <w:bottom w:val="none" w:sz="0" w:space="0" w:color="auto"/>
            <w:right w:val="none" w:sz="0" w:space="0" w:color="auto"/>
          </w:divBdr>
        </w:div>
        <w:div w:id="1121609357">
          <w:marLeft w:val="480"/>
          <w:marRight w:val="0"/>
          <w:marTop w:val="0"/>
          <w:marBottom w:val="0"/>
          <w:divBdr>
            <w:top w:val="none" w:sz="0" w:space="0" w:color="auto"/>
            <w:left w:val="none" w:sz="0" w:space="0" w:color="auto"/>
            <w:bottom w:val="none" w:sz="0" w:space="0" w:color="auto"/>
            <w:right w:val="none" w:sz="0" w:space="0" w:color="auto"/>
          </w:divBdr>
        </w:div>
        <w:div w:id="1797795632">
          <w:marLeft w:val="480"/>
          <w:marRight w:val="0"/>
          <w:marTop w:val="0"/>
          <w:marBottom w:val="0"/>
          <w:divBdr>
            <w:top w:val="none" w:sz="0" w:space="0" w:color="auto"/>
            <w:left w:val="none" w:sz="0" w:space="0" w:color="auto"/>
            <w:bottom w:val="none" w:sz="0" w:space="0" w:color="auto"/>
            <w:right w:val="none" w:sz="0" w:space="0" w:color="auto"/>
          </w:divBdr>
        </w:div>
        <w:div w:id="420034141">
          <w:marLeft w:val="480"/>
          <w:marRight w:val="0"/>
          <w:marTop w:val="0"/>
          <w:marBottom w:val="0"/>
          <w:divBdr>
            <w:top w:val="none" w:sz="0" w:space="0" w:color="auto"/>
            <w:left w:val="none" w:sz="0" w:space="0" w:color="auto"/>
            <w:bottom w:val="none" w:sz="0" w:space="0" w:color="auto"/>
            <w:right w:val="none" w:sz="0" w:space="0" w:color="auto"/>
          </w:divBdr>
        </w:div>
        <w:div w:id="507330325">
          <w:marLeft w:val="480"/>
          <w:marRight w:val="0"/>
          <w:marTop w:val="0"/>
          <w:marBottom w:val="0"/>
          <w:divBdr>
            <w:top w:val="none" w:sz="0" w:space="0" w:color="auto"/>
            <w:left w:val="none" w:sz="0" w:space="0" w:color="auto"/>
            <w:bottom w:val="none" w:sz="0" w:space="0" w:color="auto"/>
            <w:right w:val="none" w:sz="0" w:space="0" w:color="auto"/>
          </w:divBdr>
        </w:div>
        <w:div w:id="2064285522">
          <w:marLeft w:val="480"/>
          <w:marRight w:val="0"/>
          <w:marTop w:val="0"/>
          <w:marBottom w:val="0"/>
          <w:divBdr>
            <w:top w:val="none" w:sz="0" w:space="0" w:color="auto"/>
            <w:left w:val="none" w:sz="0" w:space="0" w:color="auto"/>
            <w:bottom w:val="none" w:sz="0" w:space="0" w:color="auto"/>
            <w:right w:val="none" w:sz="0" w:space="0" w:color="auto"/>
          </w:divBdr>
        </w:div>
        <w:div w:id="399793646">
          <w:marLeft w:val="480"/>
          <w:marRight w:val="0"/>
          <w:marTop w:val="0"/>
          <w:marBottom w:val="0"/>
          <w:divBdr>
            <w:top w:val="none" w:sz="0" w:space="0" w:color="auto"/>
            <w:left w:val="none" w:sz="0" w:space="0" w:color="auto"/>
            <w:bottom w:val="none" w:sz="0" w:space="0" w:color="auto"/>
            <w:right w:val="none" w:sz="0" w:space="0" w:color="auto"/>
          </w:divBdr>
        </w:div>
        <w:div w:id="1737122309">
          <w:marLeft w:val="480"/>
          <w:marRight w:val="0"/>
          <w:marTop w:val="0"/>
          <w:marBottom w:val="0"/>
          <w:divBdr>
            <w:top w:val="none" w:sz="0" w:space="0" w:color="auto"/>
            <w:left w:val="none" w:sz="0" w:space="0" w:color="auto"/>
            <w:bottom w:val="none" w:sz="0" w:space="0" w:color="auto"/>
            <w:right w:val="none" w:sz="0" w:space="0" w:color="auto"/>
          </w:divBdr>
        </w:div>
        <w:div w:id="1057048408">
          <w:marLeft w:val="480"/>
          <w:marRight w:val="0"/>
          <w:marTop w:val="0"/>
          <w:marBottom w:val="0"/>
          <w:divBdr>
            <w:top w:val="none" w:sz="0" w:space="0" w:color="auto"/>
            <w:left w:val="none" w:sz="0" w:space="0" w:color="auto"/>
            <w:bottom w:val="none" w:sz="0" w:space="0" w:color="auto"/>
            <w:right w:val="none" w:sz="0" w:space="0" w:color="auto"/>
          </w:divBdr>
        </w:div>
        <w:div w:id="1517034160">
          <w:marLeft w:val="480"/>
          <w:marRight w:val="0"/>
          <w:marTop w:val="0"/>
          <w:marBottom w:val="0"/>
          <w:divBdr>
            <w:top w:val="none" w:sz="0" w:space="0" w:color="auto"/>
            <w:left w:val="none" w:sz="0" w:space="0" w:color="auto"/>
            <w:bottom w:val="none" w:sz="0" w:space="0" w:color="auto"/>
            <w:right w:val="none" w:sz="0" w:space="0" w:color="auto"/>
          </w:divBdr>
        </w:div>
        <w:div w:id="1952778145">
          <w:marLeft w:val="480"/>
          <w:marRight w:val="0"/>
          <w:marTop w:val="0"/>
          <w:marBottom w:val="0"/>
          <w:divBdr>
            <w:top w:val="none" w:sz="0" w:space="0" w:color="auto"/>
            <w:left w:val="none" w:sz="0" w:space="0" w:color="auto"/>
            <w:bottom w:val="none" w:sz="0" w:space="0" w:color="auto"/>
            <w:right w:val="none" w:sz="0" w:space="0" w:color="auto"/>
          </w:divBdr>
        </w:div>
        <w:div w:id="972828680">
          <w:marLeft w:val="480"/>
          <w:marRight w:val="0"/>
          <w:marTop w:val="0"/>
          <w:marBottom w:val="0"/>
          <w:divBdr>
            <w:top w:val="none" w:sz="0" w:space="0" w:color="auto"/>
            <w:left w:val="none" w:sz="0" w:space="0" w:color="auto"/>
            <w:bottom w:val="none" w:sz="0" w:space="0" w:color="auto"/>
            <w:right w:val="none" w:sz="0" w:space="0" w:color="auto"/>
          </w:divBdr>
        </w:div>
        <w:div w:id="993685512">
          <w:marLeft w:val="480"/>
          <w:marRight w:val="0"/>
          <w:marTop w:val="0"/>
          <w:marBottom w:val="0"/>
          <w:divBdr>
            <w:top w:val="none" w:sz="0" w:space="0" w:color="auto"/>
            <w:left w:val="none" w:sz="0" w:space="0" w:color="auto"/>
            <w:bottom w:val="none" w:sz="0" w:space="0" w:color="auto"/>
            <w:right w:val="none" w:sz="0" w:space="0" w:color="auto"/>
          </w:divBdr>
        </w:div>
        <w:div w:id="385447845">
          <w:marLeft w:val="480"/>
          <w:marRight w:val="0"/>
          <w:marTop w:val="0"/>
          <w:marBottom w:val="0"/>
          <w:divBdr>
            <w:top w:val="none" w:sz="0" w:space="0" w:color="auto"/>
            <w:left w:val="none" w:sz="0" w:space="0" w:color="auto"/>
            <w:bottom w:val="none" w:sz="0" w:space="0" w:color="auto"/>
            <w:right w:val="none" w:sz="0" w:space="0" w:color="auto"/>
          </w:divBdr>
        </w:div>
        <w:div w:id="145827686">
          <w:marLeft w:val="480"/>
          <w:marRight w:val="0"/>
          <w:marTop w:val="0"/>
          <w:marBottom w:val="0"/>
          <w:divBdr>
            <w:top w:val="none" w:sz="0" w:space="0" w:color="auto"/>
            <w:left w:val="none" w:sz="0" w:space="0" w:color="auto"/>
            <w:bottom w:val="none" w:sz="0" w:space="0" w:color="auto"/>
            <w:right w:val="none" w:sz="0" w:space="0" w:color="auto"/>
          </w:divBdr>
        </w:div>
        <w:div w:id="199052366">
          <w:marLeft w:val="480"/>
          <w:marRight w:val="0"/>
          <w:marTop w:val="0"/>
          <w:marBottom w:val="0"/>
          <w:divBdr>
            <w:top w:val="none" w:sz="0" w:space="0" w:color="auto"/>
            <w:left w:val="none" w:sz="0" w:space="0" w:color="auto"/>
            <w:bottom w:val="none" w:sz="0" w:space="0" w:color="auto"/>
            <w:right w:val="none" w:sz="0" w:space="0" w:color="auto"/>
          </w:divBdr>
        </w:div>
        <w:div w:id="1339428798">
          <w:marLeft w:val="480"/>
          <w:marRight w:val="0"/>
          <w:marTop w:val="0"/>
          <w:marBottom w:val="0"/>
          <w:divBdr>
            <w:top w:val="none" w:sz="0" w:space="0" w:color="auto"/>
            <w:left w:val="none" w:sz="0" w:space="0" w:color="auto"/>
            <w:bottom w:val="none" w:sz="0" w:space="0" w:color="auto"/>
            <w:right w:val="none" w:sz="0" w:space="0" w:color="auto"/>
          </w:divBdr>
        </w:div>
        <w:div w:id="820198286">
          <w:marLeft w:val="480"/>
          <w:marRight w:val="0"/>
          <w:marTop w:val="0"/>
          <w:marBottom w:val="0"/>
          <w:divBdr>
            <w:top w:val="none" w:sz="0" w:space="0" w:color="auto"/>
            <w:left w:val="none" w:sz="0" w:space="0" w:color="auto"/>
            <w:bottom w:val="none" w:sz="0" w:space="0" w:color="auto"/>
            <w:right w:val="none" w:sz="0" w:space="0" w:color="auto"/>
          </w:divBdr>
        </w:div>
        <w:div w:id="1840921414">
          <w:marLeft w:val="480"/>
          <w:marRight w:val="0"/>
          <w:marTop w:val="0"/>
          <w:marBottom w:val="0"/>
          <w:divBdr>
            <w:top w:val="none" w:sz="0" w:space="0" w:color="auto"/>
            <w:left w:val="none" w:sz="0" w:space="0" w:color="auto"/>
            <w:bottom w:val="none" w:sz="0" w:space="0" w:color="auto"/>
            <w:right w:val="none" w:sz="0" w:space="0" w:color="auto"/>
          </w:divBdr>
        </w:div>
        <w:div w:id="1096512170">
          <w:marLeft w:val="480"/>
          <w:marRight w:val="0"/>
          <w:marTop w:val="0"/>
          <w:marBottom w:val="0"/>
          <w:divBdr>
            <w:top w:val="none" w:sz="0" w:space="0" w:color="auto"/>
            <w:left w:val="none" w:sz="0" w:space="0" w:color="auto"/>
            <w:bottom w:val="none" w:sz="0" w:space="0" w:color="auto"/>
            <w:right w:val="none" w:sz="0" w:space="0" w:color="auto"/>
          </w:divBdr>
        </w:div>
        <w:div w:id="2140225451">
          <w:marLeft w:val="480"/>
          <w:marRight w:val="0"/>
          <w:marTop w:val="0"/>
          <w:marBottom w:val="0"/>
          <w:divBdr>
            <w:top w:val="none" w:sz="0" w:space="0" w:color="auto"/>
            <w:left w:val="none" w:sz="0" w:space="0" w:color="auto"/>
            <w:bottom w:val="none" w:sz="0" w:space="0" w:color="auto"/>
            <w:right w:val="none" w:sz="0" w:space="0" w:color="auto"/>
          </w:divBdr>
        </w:div>
        <w:div w:id="1160654575">
          <w:marLeft w:val="480"/>
          <w:marRight w:val="0"/>
          <w:marTop w:val="0"/>
          <w:marBottom w:val="0"/>
          <w:divBdr>
            <w:top w:val="none" w:sz="0" w:space="0" w:color="auto"/>
            <w:left w:val="none" w:sz="0" w:space="0" w:color="auto"/>
            <w:bottom w:val="none" w:sz="0" w:space="0" w:color="auto"/>
            <w:right w:val="none" w:sz="0" w:space="0" w:color="auto"/>
          </w:divBdr>
        </w:div>
        <w:div w:id="1126582754">
          <w:marLeft w:val="480"/>
          <w:marRight w:val="0"/>
          <w:marTop w:val="0"/>
          <w:marBottom w:val="0"/>
          <w:divBdr>
            <w:top w:val="none" w:sz="0" w:space="0" w:color="auto"/>
            <w:left w:val="none" w:sz="0" w:space="0" w:color="auto"/>
            <w:bottom w:val="none" w:sz="0" w:space="0" w:color="auto"/>
            <w:right w:val="none" w:sz="0" w:space="0" w:color="auto"/>
          </w:divBdr>
        </w:div>
        <w:div w:id="1126629786">
          <w:marLeft w:val="480"/>
          <w:marRight w:val="0"/>
          <w:marTop w:val="0"/>
          <w:marBottom w:val="0"/>
          <w:divBdr>
            <w:top w:val="none" w:sz="0" w:space="0" w:color="auto"/>
            <w:left w:val="none" w:sz="0" w:space="0" w:color="auto"/>
            <w:bottom w:val="none" w:sz="0" w:space="0" w:color="auto"/>
            <w:right w:val="none" w:sz="0" w:space="0" w:color="auto"/>
          </w:divBdr>
        </w:div>
        <w:div w:id="1736126772">
          <w:marLeft w:val="480"/>
          <w:marRight w:val="0"/>
          <w:marTop w:val="0"/>
          <w:marBottom w:val="0"/>
          <w:divBdr>
            <w:top w:val="none" w:sz="0" w:space="0" w:color="auto"/>
            <w:left w:val="none" w:sz="0" w:space="0" w:color="auto"/>
            <w:bottom w:val="none" w:sz="0" w:space="0" w:color="auto"/>
            <w:right w:val="none" w:sz="0" w:space="0" w:color="auto"/>
          </w:divBdr>
        </w:div>
        <w:div w:id="1081291632">
          <w:marLeft w:val="480"/>
          <w:marRight w:val="0"/>
          <w:marTop w:val="0"/>
          <w:marBottom w:val="0"/>
          <w:divBdr>
            <w:top w:val="none" w:sz="0" w:space="0" w:color="auto"/>
            <w:left w:val="none" w:sz="0" w:space="0" w:color="auto"/>
            <w:bottom w:val="none" w:sz="0" w:space="0" w:color="auto"/>
            <w:right w:val="none" w:sz="0" w:space="0" w:color="auto"/>
          </w:divBdr>
        </w:div>
        <w:div w:id="2027321260">
          <w:marLeft w:val="480"/>
          <w:marRight w:val="0"/>
          <w:marTop w:val="0"/>
          <w:marBottom w:val="0"/>
          <w:divBdr>
            <w:top w:val="none" w:sz="0" w:space="0" w:color="auto"/>
            <w:left w:val="none" w:sz="0" w:space="0" w:color="auto"/>
            <w:bottom w:val="none" w:sz="0" w:space="0" w:color="auto"/>
            <w:right w:val="none" w:sz="0" w:space="0" w:color="auto"/>
          </w:divBdr>
        </w:div>
        <w:div w:id="2122408809">
          <w:marLeft w:val="480"/>
          <w:marRight w:val="0"/>
          <w:marTop w:val="0"/>
          <w:marBottom w:val="0"/>
          <w:divBdr>
            <w:top w:val="none" w:sz="0" w:space="0" w:color="auto"/>
            <w:left w:val="none" w:sz="0" w:space="0" w:color="auto"/>
            <w:bottom w:val="none" w:sz="0" w:space="0" w:color="auto"/>
            <w:right w:val="none" w:sz="0" w:space="0" w:color="auto"/>
          </w:divBdr>
        </w:div>
        <w:div w:id="2091778832">
          <w:marLeft w:val="480"/>
          <w:marRight w:val="0"/>
          <w:marTop w:val="0"/>
          <w:marBottom w:val="0"/>
          <w:divBdr>
            <w:top w:val="none" w:sz="0" w:space="0" w:color="auto"/>
            <w:left w:val="none" w:sz="0" w:space="0" w:color="auto"/>
            <w:bottom w:val="none" w:sz="0" w:space="0" w:color="auto"/>
            <w:right w:val="none" w:sz="0" w:space="0" w:color="auto"/>
          </w:divBdr>
        </w:div>
        <w:div w:id="1114522442">
          <w:marLeft w:val="480"/>
          <w:marRight w:val="0"/>
          <w:marTop w:val="0"/>
          <w:marBottom w:val="0"/>
          <w:divBdr>
            <w:top w:val="none" w:sz="0" w:space="0" w:color="auto"/>
            <w:left w:val="none" w:sz="0" w:space="0" w:color="auto"/>
            <w:bottom w:val="none" w:sz="0" w:space="0" w:color="auto"/>
            <w:right w:val="none" w:sz="0" w:space="0" w:color="auto"/>
          </w:divBdr>
        </w:div>
        <w:div w:id="930434448">
          <w:marLeft w:val="480"/>
          <w:marRight w:val="0"/>
          <w:marTop w:val="0"/>
          <w:marBottom w:val="0"/>
          <w:divBdr>
            <w:top w:val="none" w:sz="0" w:space="0" w:color="auto"/>
            <w:left w:val="none" w:sz="0" w:space="0" w:color="auto"/>
            <w:bottom w:val="none" w:sz="0" w:space="0" w:color="auto"/>
            <w:right w:val="none" w:sz="0" w:space="0" w:color="auto"/>
          </w:divBdr>
        </w:div>
        <w:div w:id="739671">
          <w:marLeft w:val="480"/>
          <w:marRight w:val="0"/>
          <w:marTop w:val="0"/>
          <w:marBottom w:val="0"/>
          <w:divBdr>
            <w:top w:val="none" w:sz="0" w:space="0" w:color="auto"/>
            <w:left w:val="none" w:sz="0" w:space="0" w:color="auto"/>
            <w:bottom w:val="none" w:sz="0" w:space="0" w:color="auto"/>
            <w:right w:val="none" w:sz="0" w:space="0" w:color="auto"/>
          </w:divBdr>
        </w:div>
        <w:div w:id="1127427542">
          <w:marLeft w:val="480"/>
          <w:marRight w:val="0"/>
          <w:marTop w:val="0"/>
          <w:marBottom w:val="0"/>
          <w:divBdr>
            <w:top w:val="none" w:sz="0" w:space="0" w:color="auto"/>
            <w:left w:val="none" w:sz="0" w:space="0" w:color="auto"/>
            <w:bottom w:val="none" w:sz="0" w:space="0" w:color="auto"/>
            <w:right w:val="none" w:sz="0" w:space="0" w:color="auto"/>
          </w:divBdr>
        </w:div>
        <w:div w:id="2121415763">
          <w:marLeft w:val="480"/>
          <w:marRight w:val="0"/>
          <w:marTop w:val="0"/>
          <w:marBottom w:val="0"/>
          <w:divBdr>
            <w:top w:val="none" w:sz="0" w:space="0" w:color="auto"/>
            <w:left w:val="none" w:sz="0" w:space="0" w:color="auto"/>
            <w:bottom w:val="none" w:sz="0" w:space="0" w:color="auto"/>
            <w:right w:val="none" w:sz="0" w:space="0" w:color="auto"/>
          </w:divBdr>
        </w:div>
      </w:divsChild>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714755">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7603728">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18841084">
      <w:bodyDiv w:val="1"/>
      <w:marLeft w:val="0"/>
      <w:marRight w:val="0"/>
      <w:marTop w:val="0"/>
      <w:marBottom w:val="0"/>
      <w:divBdr>
        <w:top w:val="none" w:sz="0" w:space="0" w:color="auto"/>
        <w:left w:val="none" w:sz="0" w:space="0" w:color="auto"/>
        <w:bottom w:val="none" w:sz="0" w:space="0" w:color="auto"/>
        <w:right w:val="none" w:sz="0" w:space="0" w:color="auto"/>
      </w:divBdr>
      <w:divsChild>
        <w:div w:id="292835214">
          <w:marLeft w:val="480"/>
          <w:marRight w:val="0"/>
          <w:marTop w:val="0"/>
          <w:marBottom w:val="0"/>
          <w:divBdr>
            <w:top w:val="none" w:sz="0" w:space="0" w:color="auto"/>
            <w:left w:val="none" w:sz="0" w:space="0" w:color="auto"/>
            <w:bottom w:val="none" w:sz="0" w:space="0" w:color="auto"/>
            <w:right w:val="none" w:sz="0" w:space="0" w:color="auto"/>
          </w:divBdr>
        </w:div>
        <w:div w:id="1795976394">
          <w:marLeft w:val="480"/>
          <w:marRight w:val="0"/>
          <w:marTop w:val="0"/>
          <w:marBottom w:val="0"/>
          <w:divBdr>
            <w:top w:val="none" w:sz="0" w:space="0" w:color="auto"/>
            <w:left w:val="none" w:sz="0" w:space="0" w:color="auto"/>
            <w:bottom w:val="none" w:sz="0" w:space="0" w:color="auto"/>
            <w:right w:val="none" w:sz="0" w:space="0" w:color="auto"/>
          </w:divBdr>
        </w:div>
        <w:div w:id="59138933">
          <w:marLeft w:val="480"/>
          <w:marRight w:val="0"/>
          <w:marTop w:val="0"/>
          <w:marBottom w:val="0"/>
          <w:divBdr>
            <w:top w:val="none" w:sz="0" w:space="0" w:color="auto"/>
            <w:left w:val="none" w:sz="0" w:space="0" w:color="auto"/>
            <w:bottom w:val="none" w:sz="0" w:space="0" w:color="auto"/>
            <w:right w:val="none" w:sz="0" w:space="0" w:color="auto"/>
          </w:divBdr>
        </w:div>
        <w:div w:id="1084181526">
          <w:marLeft w:val="480"/>
          <w:marRight w:val="0"/>
          <w:marTop w:val="0"/>
          <w:marBottom w:val="0"/>
          <w:divBdr>
            <w:top w:val="none" w:sz="0" w:space="0" w:color="auto"/>
            <w:left w:val="none" w:sz="0" w:space="0" w:color="auto"/>
            <w:bottom w:val="none" w:sz="0" w:space="0" w:color="auto"/>
            <w:right w:val="none" w:sz="0" w:space="0" w:color="auto"/>
          </w:divBdr>
        </w:div>
        <w:div w:id="1827042595">
          <w:marLeft w:val="480"/>
          <w:marRight w:val="0"/>
          <w:marTop w:val="0"/>
          <w:marBottom w:val="0"/>
          <w:divBdr>
            <w:top w:val="none" w:sz="0" w:space="0" w:color="auto"/>
            <w:left w:val="none" w:sz="0" w:space="0" w:color="auto"/>
            <w:bottom w:val="none" w:sz="0" w:space="0" w:color="auto"/>
            <w:right w:val="none" w:sz="0" w:space="0" w:color="auto"/>
          </w:divBdr>
        </w:div>
        <w:div w:id="604922230">
          <w:marLeft w:val="480"/>
          <w:marRight w:val="0"/>
          <w:marTop w:val="0"/>
          <w:marBottom w:val="0"/>
          <w:divBdr>
            <w:top w:val="none" w:sz="0" w:space="0" w:color="auto"/>
            <w:left w:val="none" w:sz="0" w:space="0" w:color="auto"/>
            <w:bottom w:val="none" w:sz="0" w:space="0" w:color="auto"/>
            <w:right w:val="none" w:sz="0" w:space="0" w:color="auto"/>
          </w:divBdr>
        </w:div>
        <w:div w:id="36779124">
          <w:marLeft w:val="480"/>
          <w:marRight w:val="0"/>
          <w:marTop w:val="0"/>
          <w:marBottom w:val="0"/>
          <w:divBdr>
            <w:top w:val="none" w:sz="0" w:space="0" w:color="auto"/>
            <w:left w:val="none" w:sz="0" w:space="0" w:color="auto"/>
            <w:bottom w:val="none" w:sz="0" w:space="0" w:color="auto"/>
            <w:right w:val="none" w:sz="0" w:space="0" w:color="auto"/>
          </w:divBdr>
        </w:div>
        <w:div w:id="207105247">
          <w:marLeft w:val="480"/>
          <w:marRight w:val="0"/>
          <w:marTop w:val="0"/>
          <w:marBottom w:val="0"/>
          <w:divBdr>
            <w:top w:val="none" w:sz="0" w:space="0" w:color="auto"/>
            <w:left w:val="none" w:sz="0" w:space="0" w:color="auto"/>
            <w:bottom w:val="none" w:sz="0" w:space="0" w:color="auto"/>
            <w:right w:val="none" w:sz="0" w:space="0" w:color="auto"/>
          </w:divBdr>
        </w:div>
        <w:div w:id="225915598">
          <w:marLeft w:val="480"/>
          <w:marRight w:val="0"/>
          <w:marTop w:val="0"/>
          <w:marBottom w:val="0"/>
          <w:divBdr>
            <w:top w:val="none" w:sz="0" w:space="0" w:color="auto"/>
            <w:left w:val="none" w:sz="0" w:space="0" w:color="auto"/>
            <w:bottom w:val="none" w:sz="0" w:space="0" w:color="auto"/>
            <w:right w:val="none" w:sz="0" w:space="0" w:color="auto"/>
          </w:divBdr>
        </w:div>
        <w:div w:id="1664047816">
          <w:marLeft w:val="480"/>
          <w:marRight w:val="0"/>
          <w:marTop w:val="0"/>
          <w:marBottom w:val="0"/>
          <w:divBdr>
            <w:top w:val="none" w:sz="0" w:space="0" w:color="auto"/>
            <w:left w:val="none" w:sz="0" w:space="0" w:color="auto"/>
            <w:bottom w:val="none" w:sz="0" w:space="0" w:color="auto"/>
            <w:right w:val="none" w:sz="0" w:space="0" w:color="auto"/>
          </w:divBdr>
        </w:div>
        <w:div w:id="1847866296">
          <w:marLeft w:val="480"/>
          <w:marRight w:val="0"/>
          <w:marTop w:val="0"/>
          <w:marBottom w:val="0"/>
          <w:divBdr>
            <w:top w:val="none" w:sz="0" w:space="0" w:color="auto"/>
            <w:left w:val="none" w:sz="0" w:space="0" w:color="auto"/>
            <w:bottom w:val="none" w:sz="0" w:space="0" w:color="auto"/>
            <w:right w:val="none" w:sz="0" w:space="0" w:color="auto"/>
          </w:divBdr>
        </w:div>
        <w:div w:id="126240230">
          <w:marLeft w:val="480"/>
          <w:marRight w:val="0"/>
          <w:marTop w:val="0"/>
          <w:marBottom w:val="0"/>
          <w:divBdr>
            <w:top w:val="none" w:sz="0" w:space="0" w:color="auto"/>
            <w:left w:val="none" w:sz="0" w:space="0" w:color="auto"/>
            <w:bottom w:val="none" w:sz="0" w:space="0" w:color="auto"/>
            <w:right w:val="none" w:sz="0" w:space="0" w:color="auto"/>
          </w:divBdr>
        </w:div>
        <w:div w:id="1270356526">
          <w:marLeft w:val="480"/>
          <w:marRight w:val="0"/>
          <w:marTop w:val="0"/>
          <w:marBottom w:val="0"/>
          <w:divBdr>
            <w:top w:val="none" w:sz="0" w:space="0" w:color="auto"/>
            <w:left w:val="none" w:sz="0" w:space="0" w:color="auto"/>
            <w:bottom w:val="none" w:sz="0" w:space="0" w:color="auto"/>
            <w:right w:val="none" w:sz="0" w:space="0" w:color="auto"/>
          </w:divBdr>
        </w:div>
        <w:div w:id="1051031752">
          <w:marLeft w:val="480"/>
          <w:marRight w:val="0"/>
          <w:marTop w:val="0"/>
          <w:marBottom w:val="0"/>
          <w:divBdr>
            <w:top w:val="none" w:sz="0" w:space="0" w:color="auto"/>
            <w:left w:val="none" w:sz="0" w:space="0" w:color="auto"/>
            <w:bottom w:val="none" w:sz="0" w:space="0" w:color="auto"/>
            <w:right w:val="none" w:sz="0" w:space="0" w:color="auto"/>
          </w:divBdr>
        </w:div>
        <w:div w:id="1590314905">
          <w:marLeft w:val="480"/>
          <w:marRight w:val="0"/>
          <w:marTop w:val="0"/>
          <w:marBottom w:val="0"/>
          <w:divBdr>
            <w:top w:val="none" w:sz="0" w:space="0" w:color="auto"/>
            <w:left w:val="none" w:sz="0" w:space="0" w:color="auto"/>
            <w:bottom w:val="none" w:sz="0" w:space="0" w:color="auto"/>
            <w:right w:val="none" w:sz="0" w:space="0" w:color="auto"/>
          </w:divBdr>
        </w:div>
        <w:div w:id="212936016">
          <w:marLeft w:val="480"/>
          <w:marRight w:val="0"/>
          <w:marTop w:val="0"/>
          <w:marBottom w:val="0"/>
          <w:divBdr>
            <w:top w:val="none" w:sz="0" w:space="0" w:color="auto"/>
            <w:left w:val="none" w:sz="0" w:space="0" w:color="auto"/>
            <w:bottom w:val="none" w:sz="0" w:space="0" w:color="auto"/>
            <w:right w:val="none" w:sz="0" w:space="0" w:color="auto"/>
          </w:divBdr>
        </w:div>
        <w:div w:id="418411231">
          <w:marLeft w:val="480"/>
          <w:marRight w:val="0"/>
          <w:marTop w:val="0"/>
          <w:marBottom w:val="0"/>
          <w:divBdr>
            <w:top w:val="none" w:sz="0" w:space="0" w:color="auto"/>
            <w:left w:val="none" w:sz="0" w:space="0" w:color="auto"/>
            <w:bottom w:val="none" w:sz="0" w:space="0" w:color="auto"/>
            <w:right w:val="none" w:sz="0" w:space="0" w:color="auto"/>
          </w:divBdr>
        </w:div>
        <w:div w:id="1178888825">
          <w:marLeft w:val="480"/>
          <w:marRight w:val="0"/>
          <w:marTop w:val="0"/>
          <w:marBottom w:val="0"/>
          <w:divBdr>
            <w:top w:val="none" w:sz="0" w:space="0" w:color="auto"/>
            <w:left w:val="none" w:sz="0" w:space="0" w:color="auto"/>
            <w:bottom w:val="none" w:sz="0" w:space="0" w:color="auto"/>
            <w:right w:val="none" w:sz="0" w:space="0" w:color="auto"/>
          </w:divBdr>
        </w:div>
        <w:div w:id="1247030462">
          <w:marLeft w:val="480"/>
          <w:marRight w:val="0"/>
          <w:marTop w:val="0"/>
          <w:marBottom w:val="0"/>
          <w:divBdr>
            <w:top w:val="none" w:sz="0" w:space="0" w:color="auto"/>
            <w:left w:val="none" w:sz="0" w:space="0" w:color="auto"/>
            <w:bottom w:val="none" w:sz="0" w:space="0" w:color="auto"/>
            <w:right w:val="none" w:sz="0" w:space="0" w:color="auto"/>
          </w:divBdr>
        </w:div>
        <w:div w:id="774444000">
          <w:marLeft w:val="480"/>
          <w:marRight w:val="0"/>
          <w:marTop w:val="0"/>
          <w:marBottom w:val="0"/>
          <w:divBdr>
            <w:top w:val="none" w:sz="0" w:space="0" w:color="auto"/>
            <w:left w:val="none" w:sz="0" w:space="0" w:color="auto"/>
            <w:bottom w:val="none" w:sz="0" w:space="0" w:color="auto"/>
            <w:right w:val="none" w:sz="0" w:space="0" w:color="auto"/>
          </w:divBdr>
        </w:div>
        <w:div w:id="375278977">
          <w:marLeft w:val="480"/>
          <w:marRight w:val="0"/>
          <w:marTop w:val="0"/>
          <w:marBottom w:val="0"/>
          <w:divBdr>
            <w:top w:val="none" w:sz="0" w:space="0" w:color="auto"/>
            <w:left w:val="none" w:sz="0" w:space="0" w:color="auto"/>
            <w:bottom w:val="none" w:sz="0" w:space="0" w:color="auto"/>
            <w:right w:val="none" w:sz="0" w:space="0" w:color="auto"/>
          </w:divBdr>
        </w:div>
        <w:div w:id="1019889003">
          <w:marLeft w:val="480"/>
          <w:marRight w:val="0"/>
          <w:marTop w:val="0"/>
          <w:marBottom w:val="0"/>
          <w:divBdr>
            <w:top w:val="none" w:sz="0" w:space="0" w:color="auto"/>
            <w:left w:val="none" w:sz="0" w:space="0" w:color="auto"/>
            <w:bottom w:val="none" w:sz="0" w:space="0" w:color="auto"/>
            <w:right w:val="none" w:sz="0" w:space="0" w:color="auto"/>
          </w:divBdr>
        </w:div>
        <w:div w:id="1035303397">
          <w:marLeft w:val="480"/>
          <w:marRight w:val="0"/>
          <w:marTop w:val="0"/>
          <w:marBottom w:val="0"/>
          <w:divBdr>
            <w:top w:val="none" w:sz="0" w:space="0" w:color="auto"/>
            <w:left w:val="none" w:sz="0" w:space="0" w:color="auto"/>
            <w:bottom w:val="none" w:sz="0" w:space="0" w:color="auto"/>
            <w:right w:val="none" w:sz="0" w:space="0" w:color="auto"/>
          </w:divBdr>
        </w:div>
        <w:div w:id="1973051162">
          <w:marLeft w:val="480"/>
          <w:marRight w:val="0"/>
          <w:marTop w:val="0"/>
          <w:marBottom w:val="0"/>
          <w:divBdr>
            <w:top w:val="none" w:sz="0" w:space="0" w:color="auto"/>
            <w:left w:val="none" w:sz="0" w:space="0" w:color="auto"/>
            <w:bottom w:val="none" w:sz="0" w:space="0" w:color="auto"/>
            <w:right w:val="none" w:sz="0" w:space="0" w:color="auto"/>
          </w:divBdr>
        </w:div>
        <w:div w:id="1721662252">
          <w:marLeft w:val="480"/>
          <w:marRight w:val="0"/>
          <w:marTop w:val="0"/>
          <w:marBottom w:val="0"/>
          <w:divBdr>
            <w:top w:val="none" w:sz="0" w:space="0" w:color="auto"/>
            <w:left w:val="none" w:sz="0" w:space="0" w:color="auto"/>
            <w:bottom w:val="none" w:sz="0" w:space="0" w:color="auto"/>
            <w:right w:val="none" w:sz="0" w:space="0" w:color="auto"/>
          </w:divBdr>
        </w:div>
        <w:div w:id="1254507200">
          <w:marLeft w:val="480"/>
          <w:marRight w:val="0"/>
          <w:marTop w:val="0"/>
          <w:marBottom w:val="0"/>
          <w:divBdr>
            <w:top w:val="none" w:sz="0" w:space="0" w:color="auto"/>
            <w:left w:val="none" w:sz="0" w:space="0" w:color="auto"/>
            <w:bottom w:val="none" w:sz="0" w:space="0" w:color="auto"/>
            <w:right w:val="none" w:sz="0" w:space="0" w:color="auto"/>
          </w:divBdr>
        </w:div>
        <w:div w:id="228612844">
          <w:marLeft w:val="480"/>
          <w:marRight w:val="0"/>
          <w:marTop w:val="0"/>
          <w:marBottom w:val="0"/>
          <w:divBdr>
            <w:top w:val="none" w:sz="0" w:space="0" w:color="auto"/>
            <w:left w:val="none" w:sz="0" w:space="0" w:color="auto"/>
            <w:bottom w:val="none" w:sz="0" w:space="0" w:color="auto"/>
            <w:right w:val="none" w:sz="0" w:space="0" w:color="auto"/>
          </w:divBdr>
        </w:div>
        <w:div w:id="1586918734">
          <w:marLeft w:val="480"/>
          <w:marRight w:val="0"/>
          <w:marTop w:val="0"/>
          <w:marBottom w:val="0"/>
          <w:divBdr>
            <w:top w:val="none" w:sz="0" w:space="0" w:color="auto"/>
            <w:left w:val="none" w:sz="0" w:space="0" w:color="auto"/>
            <w:bottom w:val="none" w:sz="0" w:space="0" w:color="auto"/>
            <w:right w:val="none" w:sz="0" w:space="0" w:color="auto"/>
          </w:divBdr>
        </w:div>
        <w:div w:id="1809738643">
          <w:marLeft w:val="480"/>
          <w:marRight w:val="0"/>
          <w:marTop w:val="0"/>
          <w:marBottom w:val="0"/>
          <w:divBdr>
            <w:top w:val="none" w:sz="0" w:space="0" w:color="auto"/>
            <w:left w:val="none" w:sz="0" w:space="0" w:color="auto"/>
            <w:bottom w:val="none" w:sz="0" w:space="0" w:color="auto"/>
            <w:right w:val="none" w:sz="0" w:space="0" w:color="auto"/>
          </w:divBdr>
        </w:div>
        <w:div w:id="940185709">
          <w:marLeft w:val="480"/>
          <w:marRight w:val="0"/>
          <w:marTop w:val="0"/>
          <w:marBottom w:val="0"/>
          <w:divBdr>
            <w:top w:val="none" w:sz="0" w:space="0" w:color="auto"/>
            <w:left w:val="none" w:sz="0" w:space="0" w:color="auto"/>
            <w:bottom w:val="none" w:sz="0" w:space="0" w:color="auto"/>
            <w:right w:val="none" w:sz="0" w:space="0" w:color="auto"/>
          </w:divBdr>
        </w:div>
        <w:div w:id="1726177363">
          <w:marLeft w:val="480"/>
          <w:marRight w:val="0"/>
          <w:marTop w:val="0"/>
          <w:marBottom w:val="0"/>
          <w:divBdr>
            <w:top w:val="none" w:sz="0" w:space="0" w:color="auto"/>
            <w:left w:val="none" w:sz="0" w:space="0" w:color="auto"/>
            <w:bottom w:val="none" w:sz="0" w:space="0" w:color="auto"/>
            <w:right w:val="none" w:sz="0" w:space="0" w:color="auto"/>
          </w:divBdr>
        </w:div>
        <w:div w:id="1206719109">
          <w:marLeft w:val="480"/>
          <w:marRight w:val="0"/>
          <w:marTop w:val="0"/>
          <w:marBottom w:val="0"/>
          <w:divBdr>
            <w:top w:val="none" w:sz="0" w:space="0" w:color="auto"/>
            <w:left w:val="none" w:sz="0" w:space="0" w:color="auto"/>
            <w:bottom w:val="none" w:sz="0" w:space="0" w:color="auto"/>
            <w:right w:val="none" w:sz="0" w:space="0" w:color="auto"/>
          </w:divBdr>
        </w:div>
        <w:div w:id="942151355">
          <w:marLeft w:val="480"/>
          <w:marRight w:val="0"/>
          <w:marTop w:val="0"/>
          <w:marBottom w:val="0"/>
          <w:divBdr>
            <w:top w:val="none" w:sz="0" w:space="0" w:color="auto"/>
            <w:left w:val="none" w:sz="0" w:space="0" w:color="auto"/>
            <w:bottom w:val="none" w:sz="0" w:space="0" w:color="auto"/>
            <w:right w:val="none" w:sz="0" w:space="0" w:color="auto"/>
          </w:divBdr>
        </w:div>
        <w:div w:id="1860198947">
          <w:marLeft w:val="480"/>
          <w:marRight w:val="0"/>
          <w:marTop w:val="0"/>
          <w:marBottom w:val="0"/>
          <w:divBdr>
            <w:top w:val="none" w:sz="0" w:space="0" w:color="auto"/>
            <w:left w:val="none" w:sz="0" w:space="0" w:color="auto"/>
            <w:bottom w:val="none" w:sz="0" w:space="0" w:color="auto"/>
            <w:right w:val="none" w:sz="0" w:space="0" w:color="auto"/>
          </w:divBdr>
        </w:div>
        <w:div w:id="1431200267">
          <w:marLeft w:val="480"/>
          <w:marRight w:val="0"/>
          <w:marTop w:val="0"/>
          <w:marBottom w:val="0"/>
          <w:divBdr>
            <w:top w:val="none" w:sz="0" w:space="0" w:color="auto"/>
            <w:left w:val="none" w:sz="0" w:space="0" w:color="auto"/>
            <w:bottom w:val="none" w:sz="0" w:space="0" w:color="auto"/>
            <w:right w:val="none" w:sz="0" w:space="0" w:color="auto"/>
          </w:divBdr>
        </w:div>
        <w:div w:id="414282986">
          <w:marLeft w:val="480"/>
          <w:marRight w:val="0"/>
          <w:marTop w:val="0"/>
          <w:marBottom w:val="0"/>
          <w:divBdr>
            <w:top w:val="none" w:sz="0" w:space="0" w:color="auto"/>
            <w:left w:val="none" w:sz="0" w:space="0" w:color="auto"/>
            <w:bottom w:val="none" w:sz="0" w:space="0" w:color="auto"/>
            <w:right w:val="none" w:sz="0" w:space="0" w:color="auto"/>
          </w:divBdr>
        </w:div>
        <w:div w:id="1488547997">
          <w:marLeft w:val="480"/>
          <w:marRight w:val="0"/>
          <w:marTop w:val="0"/>
          <w:marBottom w:val="0"/>
          <w:divBdr>
            <w:top w:val="none" w:sz="0" w:space="0" w:color="auto"/>
            <w:left w:val="none" w:sz="0" w:space="0" w:color="auto"/>
            <w:bottom w:val="none" w:sz="0" w:space="0" w:color="auto"/>
            <w:right w:val="none" w:sz="0" w:space="0" w:color="auto"/>
          </w:divBdr>
        </w:div>
        <w:div w:id="104270697">
          <w:marLeft w:val="480"/>
          <w:marRight w:val="0"/>
          <w:marTop w:val="0"/>
          <w:marBottom w:val="0"/>
          <w:divBdr>
            <w:top w:val="none" w:sz="0" w:space="0" w:color="auto"/>
            <w:left w:val="none" w:sz="0" w:space="0" w:color="auto"/>
            <w:bottom w:val="none" w:sz="0" w:space="0" w:color="auto"/>
            <w:right w:val="none" w:sz="0" w:space="0" w:color="auto"/>
          </w:divBdr>
        </w:div>
        <w:div w:id="622005861">
          <w:marLeft w:val="480"/>
          <w:marRight w:val="0"/>
          <w:marTop w:val="0"/>
          <w:marBottom w:val="0"/>
          <w:divBdr>
            <w:top w:val="none" w:sz="0" w:space="0" w:color="auto"/>
            <w:left w:val="none" w:sz="0" w:space="0" w:color="auto"/>
            <w:bottom w:val="none" w:sz="0" w:space="0" w:color="auto"/>
            <w:right w:val="none" w:sz="0" w:space="0" w:color="auto"/>
          </w:divBdr>
        </w:div>
        <w:div w:id="756169416">
          <w:marLeft w:val="480"/>
          <w:marRight w:val="0"/>
          <w:marTop w:val="0"/>
          <w:marBottom w:val="0"/>
          <w:divBdr>
            <w:top w:val="none" w:sz="0" w:space="0" w:color="auto"/>
            <w:left w:val="none" w:sz="0" w:space="0" w:color="auto"/>
            <w:bottom w:val="none" w:sz="0" w:space="0" w:color="auto"/>
            <w:right w:val="none" w:sz="0" w:space="0" w:color="auto"/>
          </w:divBdr>
        </w:div>
        <w:div w:id="1790852076">
          <w:marLeft w:val="480"/>
          <w:marRight w:val="0"/>
          <w:marTop w:val="0"/>
          <w:marBottom w:val="0"/>
          <w:divBdr>
            <w:top w:val="none" w:sz="0" w:space="0" w:color="auto"/>
            <w:left w:val="none" w:sz="0" w:space="0" w:color="auto"/>
            <w:bottom w:val="none" w:sz="0" w:space="0" w:color="auto"/>
            <w:right w:val="none" w:sz="0" w:space="0" w:color="auto"/>
          </w:divBdr>
        </w:div>
      </w:divsChild>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1949145">
      <w:marLeft w:val="480"/>
      <w:marRight w:val="0"/>
      <w:marTop w:val="0"/>
      <w:marBottom w:val="0"/>
      <w:divBdr>
        <w:top w:val="none" w:sz="0" w:space="0" w:color="auto"/>
        <w:left w:val="none" w:sz="0" w:space="0" w:color="auto"/>
        <w:bottom w:val="none" w:sz="0" w:space="0" w:color="auto"/>
        <w:right w:val="none" w:sz="0" w:space="0" w:color="auto"/>
      </w:divBdr>
    </w:div>
    <w:div w:id="423258287">
      <w:marLeft w:val="48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3456810">
      <w:bodyDiv w:val="1"/>
      <w:marLeft w:val="0"/>
      <w:marRight w:val="0"/>
      <w:marTop w:val="0"/>
      <w:marBottom w:val="0"/>
      <w:divBdr>
        <w:top w:val="none" w:sz="0" w:space="0" w:color="auto"/>
        <w:left w:val="none" w:sz="0" w:space="0" w:color="auto"/>
        <w:bottom w:val="none" w:sz="0" w:space="0" w:color="auto"/>
        <w:right w:val="none" w:sz="0" w:space="0" w:color="auto"/>
      </w:divBdr>
    </w:div>
    <w:div w:id="424305598">
      <w:marLeft w:val="48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8812355">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2550806">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564475">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1729017">
      <w:bodyDiv w:val="1"/>
      <w:marLeft w:val="0"/>
      <w:marRight w:val="0"/>
      <w:marTop w:val="0"/>
      <w:marBottom w:val="0"/>
      <w:divBdr>
        <w:top w:val="none" w:sz="0" w:space="0" w:color="auto"/>
        <w:left w:val="none" w:sz="0" w:space="0" w:color="auto"/>
        <w:bottom w:val="none" w:sz="0" w:space="0" w:color="auto"/>
        <w:right w:val="none" w:sz="0" w:space="0" w:color="auto"/>
      </w:divBdr>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235908">
      <w:bodyDiv w:val="1"/>
      <w:marLeft w:val="0"/>
      <w:marRight w:val="0"/>
      <w:marTop w:val="0"/>
      <w:marBottom w:val="0"/>
      <w:divBdr>
        <w:top w:val="none" w:sz="0" w:space="0" w:color="auto"/>
        <w:left w:val="none" w:sz="0" w:space="0" w:color="auto"/>
        <w:bottom w:val="none" w:sz="0" w:space="0" w:color="auto"/>
        <w:right w:val="none" w:sz="0" w:space="0" w:color="auto"/>
      </w:divBdr>
    </w:div>
    <w:div w:id="443308621">
      <w:marLeft w:val="48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3959107">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6631317">
      <w:marLeft w:val="480"/>
      <w:marRight w:val="0"/>
      <w:marTop w:val="0"/>
      <w:marBottom w:val="0"/>
      <w:divBdr>
        <w:top w:val="none" w:sz="0" w:space="0" w:color="auto"/>
        <w:left w:val="none" w:sz="0" w:space="0" w:color="auto"/>
        <w:bottom w:val="none" w:sz="0" w:space="0" w:color="auto"/>
        <w:right w:val="none" w:sz="0" w:space="0" w:color="auto"/>
      </w:divBdr>
    </w:div>
    <w:div w:id="448277473">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632621">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098773">
      <w:marLeft w:val="48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6459933">
      <w:marLeft w:val="480"/>
      <w:marRight w:val="0"/>
      <w:marTop w:val="0"/>
      <w:marBottom w:val="0"/>
      <w:divBdr>
        <w:top w:val="none" w:sz="0" w:space="0" w:color="auto"/>
        <w:left w:val="none" w:sz="0" w:space="0" w:color="auto"/>
        <w:bottom w:val="none" w:sz="0" w:space="0" w:color="auto"/>
        <w:right w:val="none" w:sz="0" w:space="0" w:color="auto"/>
      </w:divBdr>
    </w:div>
    <w:div w:id="457380898">
      <w:marLeft w:val="480"/>
      <w:marRight w:val="0"/>
      <w:marTop w:val="0"/>
      <w:marBottom w:val="0"/>
      <w:divBdr>
        <w:top w:val="none" w:sz="0" w:space="0" w:color="auto"/>
        <w:left w:val="none" w:sz="0" w:space="0" w:color="auto"/>
        <w:bottom w:val="none" w:sz="0" w:space="0" w:color="auto"/>
        <w:right w:val="none" w:sz="0" w:space="0" w:color="auto"/>
      </w:divBdr>
    </w:div>
    <w:div w:id="459106851">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13084">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4277022">
      <w:bodyDiv w:val="1"/>
      <w:marLeft w:val="0"/>
      <w:marRight w:val="0"/>
      <w:marTop w:val="0"/>
      <w:marBottom w:val="0"/>
      <w:divBdr>
        <w:top w:val="none" w:sz="0" w:space="0" w:color="auto"/>
        <w:left w:val="none" w:sz="0" w:space="0" w:color="auto"/>
        <w:bottom w:val="none" w:sz="0" w:space="0" w:color="auto"/>
        <w:right w:val="none" w:sz="0" w:space="0" w:color="auto"/>
      </w:divBdr>
    </w:div>
    <w:div w:id="464933523">
      <w:bodyDiv w:val="1"/>
      <w:marLeft w:val="0"/>
      <w:marRight w:val="0"/>
      <w:marTop w:val="0"/>
      <w:marBottom w:val="0"/>
      <w:divBdr>
        <w:top w:val="none" w:sz="0" w:space="0" w:color="auto"/>
        <w:left w:val="none" w:sz="0" w:space="0" w:color="auto"/>
        <w:bottom w:val="none" w:sz="0" w:space="0" w:color="auto"/>
        <w:right w:val="none" w:sz="0" w:space="0" w:color="auto"/>
      </w:divBdr>
    </w:div>
    <w:div w:id="465053246">
      <w:marLeft w:val="48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052262">
      <w:bodyDiv w:val="1"/>
      <w:marLeft w:val="0"/>
      <w:marRight w:val="0"/>
      <w:marTop w:val="0"/>
      <w:marBottom w:val="0"/>
      <w:divBdr>
        <w:top w:val="none" w:sz="0" w:space="0" w:color="auto"/>
        <w:left w:val="none" w:sz="0" w:space="0" w:color="auto"/>
        <w:bottom w:val="none" w:sz="0" w:space="0" w:color="auto"/>
        <w:right w:val="none" w:sz="0" w:space="0" w:color="auto"/>
      </w:divBdr>
    </w:div>
    <w:div w:id="470514203">
      <w:bodyDiv w:val="1"/>
      <w:marLeft w:val="0"/>
      <w:marRight w:val="0"/>
      <w:marTop w:val="0"/>
      <w:marBottom w:val="0"/>
      <w:divBdr>
        <w:top w:val="none" w:sz="0" w:space="0" w:color="auto"/>
        <w:left w:val="none" w:sz="0" w:space="0" w:color="auto"/>
        <w:bottom w:val="none" w:sz="0" w:space="0" w:color="auto"/>
        <w:right w:val="none" w:sz="0" w:space="0" w:color="auto"/>
      </w:divBdr>
    </w:div>
    <w:div w:id="470560339">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1866717">
      <w:bodyDiv w:val="1"/>
      <w:marLeft w:val="0"/>
      <w:marRight w:val="0"/>
      <w:marTop w:val="0"/>
      <w:marBottom w:val="0"/>
      <w:divBdr>
        <w:top w:val="none" w:sz="0" w:space="0" w:color="auto"/>
        <w:left w:val="none" w:sz="0" w:space="0" w:color="auto"/>
        <w:bottom w:val="none" w:sz="0" w:space="0" w:color="auto"/>
        <w:right w:val="none" w:sz="0" w:space="0" w:color="auto"/>
      </w:divBdr>
      <w:divsChild>
        <w:div w:id="465855403">
          <w:marLeft w:val="480"/>
          <w:marRight w:val="0"/>
          <w:marTop w:val="0"/>
          <w:marBottom w:val="0"/>
          <w:divBdr>
            <w:top w:val="none" w:sz="0" w:space="0" w:color="auto"/>
            <w:left w:val="none" w:sz="0" w:space="0" w:color="auto"/>
            <w:bottom w:val="none" w:sz="0" w:space="0" w:color="auto"/>
            <w:right w:val="none" w:sz="0" w:space="0" w:color="auto"/>
          </w:divBdr>
        </w:div>
        <w:div w:id="343214339">
          <w:marLeft w:val="480"/>
          <w:marRight w:val="0"/>
          <w:marTop w:val="0"/>
          <w:marBottom w:val="0"/>
          <w:divBdr>
            <w:top w:val="none" w:sz="0" w:space="0" w:color="auto"/>
            <w:left w:val="none" w:sz="0" w:space="0" w:color="auto"/>
            <w:bottom w:val="none" w:sz="0" w:space="0" w:color="auto"/>
            <w:right w:val="none" w:sz="0" w:space="0" w:color="auto"/>
          </w:divBdr>
        </w:div>
        <w:div w:id="1380058068">
          <w:marLeft w:val="480"/>
          <w:marRight w:val="0"/>
          <w:marTop w:val="0"/>
          <w:marBottom w:val="0"/>
          <w:divBdr>
            <w:top w:val="none" w:sz="0" w:space="0" w:color="auto"/>
            <w:left w:val="none" w:sz="0" w:space="0" w:color="auto"/>
            <w:bottom w:val="none" w:sz="0" w:space="0" w:color="auto"/>
            <w:right w:val="none" w:sz="0" w:space="0" w:color="auto"/>
          </w:divBdr>
        </w:div>
        <w:div w:id="393239971">
          <w:marLeft w:val="480"/>
          <w:marRight w:val="0"/>
          <w:marTop w:val="0"/>
          <w:marBottom w:val="0"/>
          <w:divBdr>
            <w:top w:val="none" w:sz="0" w:space="0" w:color="auto"/>
            <w:left w:val="none" w:sz="0" w:space="0" w:color="auto"/>
            <w:bottom w:val="none" w:sz="0" w:space="0" w:color="auto"/>
            <w:right w:val="none" w:sz="0" w:space="0" w:color="auto"/>
          </w:divBdr>
        </w:div>
        <w:div w:id="1090272179">
          <w:marLeft w:val="480"/>
          <w:marRight w:val="0"/>
          <w:marTop w:val="0"/>
          <w:marBottom w:val="0"/>
          <w:divBdr>
            <w:top w:val="none" w:sz="0" w:space="0" w:color="auto"/>
            <w:left w:val="none" w:sz="0" w:space="0" w:color="auto"/>
            <w:bottom w:val="none" w:sz="0" w:space="0" w:color="auto"/>
            <w:right w:val="none" w:sz="0" w:space="0" w:color="auto"/>
          </w:divBdr>
        </w:div>
        <w:div w:id="121003971">
          <w:marLeft w:val="480"/>
          <w:marRight w:val="0"/>
          <w:marTop w:val="0"/>
          <w:marBottom w:val="0"/>
          <w:divBdr>
            <w:top w:val="none" w:sz="0" w:space="0" w:color="auto"/>
            <w:left w:val="none" w:sz="0" w:space="0" w:color="auto"/>
            <w:bottom w:val="none" w:sz="0" w:space="0" w:color="auto"/>
            <w:right w:val="none" w:sz="0" w:space="0" w:color="auto"/>
          </w:divBdr>
        </w:div>
        <w:div w:id="1941793419">
          <w:marLeft w:val="480"/>
          <w:marRight w:val="0"/>
          <w:marTop w:val="0"/>
          <w:marBottom w:val="0"/>
          <w:divBdr>
            <w:top w:val="none" w:sz="0" w:space="0" w:color="auto"/>
            <w:left w:val="none" w:sz="0" w:space="0" w:color="auto"/>
            <w:bottom w:val="none" w:sz="0" w:space="0" w:color="auto"/>
            <w:right w:val="none" w:sz="0" w:space="0" w:color="auto"/>
          </w:divBdr>
        </w:div>
        <w:div w:id="1844470071">
          <w:marLeft w:val="480"/>
          <w:marRight w:val="0"/>
          <w:marTop w:val="0"/>
          <w:marBottom w:val="0"/>
          <w:divBdr>
            <w:top w:val="none" w:sz="0" w:space="0" w:color="auto"/>
            <w:left w:val="none" w:sz="0" w:space="0" w:color="auto"/>
            <w:bottom w:val="none" w:sz="0" w:space="0" w:color="auto"/>
            <w:right w:val="none" w:sz="0" w:space="0" w:color="auto"/>
          </w:divBdr>
        </w:div>
        <w:div w:id="1600943533">
          <w:marLeft w:val="480"/>
          <w:marRight w:val="0"/>
          <w:marTop w:val="0"/>
          <w:marBottom w:val="0"/>
          <w:divBdr>
            <w:top w:val="none" w:sz="0" w:space="0" w:color="auto"/>
            <w:left w:val="none" w:sz="0" w:space="0" w:color="auto"/>
            <w:bottom w:val="none" w:sz="0" w:space="0" w:color="auto"/>
            <w:right w:val="none" w:sz="0" w:space="0" w:color="auto"/>
          </w:divBdr>
        </w:div>
        <w:div w:id="667906581">
          <w:marLeft w:val="480"/>
          <w:marRight w:val="0"/>
          <w:marTop w:val="0"/>
          <w:marBottom w:val="0"/>
          <w:divBdr>
            <w:top w:val="none" w:sz="0" w:space="0" w:color="auto"/>
            <w:left w:val="none" w:sz="0" w:space="0" w:color="auto"/>
            <w:bottom w:val="none" w:sz="0" w:space="0" w:color="auto"/>
            <w:right w:val="none" w:sz="0" w:space="0" w:color="auto"/>
          </w:divBdr>
        </w:div>
        <w:div w:id="364452148">
          <w:marLeft w:val="480"/>
          <w:marRight w:val="0"/>
          <w:marTop w:val="0"/>
          <w:marBottom w:val="0"/>
          <w:divBdr>
            <w:top w:val="none" w:sz="0" w:space="0" w:color="auto"/>
            <w:left w:val="none" w:sz="0" w:space="0" w:color="auto"/>
            <w:bottom w:val="none" w:sz="0" w:space="0" w:color="auto"/>
            <w:right w:val="none" w:sz="0" w:space="0" w:color="auto"/>
          </w:divBdr>
        </w:div>
        <w:div w:id="436800326">
          <w:marLeft w:val="480"/>
          <w:marRight w:val="0"/>
          <w:marTop w:val="0"/>
          <w:marBottom w:val="0"/>
          <w:divBdr>
            <w:top w:val="none" w:sz="0" w:space="0" w:color="auto"/>
            <w:left w:val="none" w:sz="0" w:space="0" w:color="auto"/>
            <w:bottom w:val="none" w:sz="0" w:space="0" w:color="auto"/>
            <w:right w:val="none" w:sz="0" w:space="0" w:color="auto"/>
          </w:divBdr>
        </w:div>
        <w:div w:id="1260335265">
          <w:marLeft w:val="480"/>
          <w:marRight w:val="0"/>
          <w:marTop w:val="0"/>
          <w:marBottom w:val="0"/>
          <w:divBdr>
            <w:top w:val="none" w:sz="0" w:space="0" w:color="auto"/>
            <w:left w:val="none" w:sz="0" w:space="0" w:color="auto"/>
            <w:bottom w:val="none" w:sz="0" w:space="0" w:color="auto"/>
            <w:right w:val="none" w:sz="0" w:space="0" w:color="auto"/>
          </w:divBdr>
        </w:div>
        <w:div w:id="2146193669">
          <w:marLeft w:val="480"/>
          <w:marRight w:val="0"/>
          <w:marTop w:val="0"/>
          <w:marBottom w:val="0"/>
          <w:divBdr>
            <w:top w:val="none" w:sz="0" w:space="0" w:color="auto"/>
            <w:left w:val="none" w:sz="0" w:space="0" w:color="auto"/>
            <w:bottom w:val="none" w:sz="0" w:space="0" w:color="auto"/>
            <w:right w:val="none" w:sz="0" w:space="0" w:color="auto"/>
          </w:divBdr>
        </w:div>
        <w:div w:id="1590507174">
          <w:marLeft w:val="480"/>
          <w:marRight w:val="0"/>
          <w:marTop w:val="0"/>
          <w:marBottom w:val="0"/>
          <w:divBdr>
            <w:top w:val="none" w:sz="0" w:space="0" w:color="auto"/>
            <w:left w:val="none" w:sz="0" w:space="0" w:color="auto"/>
            <w:bottom w:val="none" w:sz="0" w:space="0" w:color="auto"/>
            <w:right w:val="none" w:sz="0" w:space="0" w:color="auto"/>
          </w:divBdr>
        </w:div>
        <w:div w:id="920526379">
          <w:marLeft w:val="480"/>
          <w:marRight w:val="0"/>
          <w:marTop w:val="0"/>
          <w:marBottom w:val="0"/>
          <w:divBdr>
            <w:top w:val="none" w:sz="0" w:space="0" w:color="auto"/>
            <w:left w:val="none" w:sz="0" w:space="0" w:color="auto"/>
            <w:bottom w:val="none" w:sz="0" w:space="0" w:color="auto"/>
            <w:right w:val="none" w:sz="0" w:space="0" w:color="auto"/>
          </w:divBdr>
        </w:div>
        <w:div w:id="1266158538">
          <w:marLeft w:val="480"/>
          <w:marRight w:val="0"/>
          <w:marTop w:val="0"/>
          <w:marBottom w:val="0"/>
          <w:divBdr>
            <w:top w:val="none" w:sz="0" w:space="0" w:color="auto"/>
            <w:left w:val="none" w:sz="0" w:space="0" w:color="auto"/>
            <w:bottom w:val="none" w:sz="0" w:space="0" w:color="auto"/>
            <w:right w:val="none" w:sz="0" w:space="0" w:color="auto"/>
          </w:divBdr>
        </w:div>
        <w:div w:id="1262907326">
          <w:marLeft w:val="480"/>
          <w:marRight w:val="0"/>
          <w:marTop w:val="0"/>
          <w:marBottom w:val="0"/>
          <w:divBdr>
            <w:top w:val="none" w:sz="0" w:space="0" w:color="auto"/>
            <w:left w:val="none" w:sz="0" w:space="0" w:color="auto"/>
            <w:bottom w:val="none" w:sz="0" w:space="0" w:color="auto"/>
            <w:right w:val="none" w:sz="0" w:space="0" w:color="auto"/>
          </w:divBdr>
        </w:div>
        <w:div w:id="721174812">
          <w:marLeft w:val="480"/>
          <w:marRight w:val="0"/>
          <w:marTop w:val="0"/>
          <w:marBottom w:val="0"/>
          <w:divBdr>
            <w:top w:val="none" w:sz="0" w:space="0" w:color="auto"/>
            <w:left w:val="none" w:sz="0" w:space="0" w:color="auto"/>
            <w:bottom w:val="none" w:sz="0" w:space="0" w:color="auto"/>
            <w:right w:val="none" w:sz="0" w:space="0" w:color="auto"/>
          </w:divBdr>
        </w:div>
        <w:div w:id="934019794">
          <w:marLeft w:val="480"/>
          <w:marRight w:val="0"/>
          <w:marTop w:val="0"/>
          <w:marBottom w:val="0"/>
          <w:divBdr>
            <w:top w:val="none" w:sz="0" w:space="0" w:color="auto"/>
            <w:left w:val="none" w:sz="0" w:space="0" w:color="auto"/>
            <w:bottom w:val="none" w:sz="0" w:space="0" w:color="auto"/>
            <w:right w:val="none" w:sz="0" w:space="0" w:color="auto"/>
          </w:divBdr>
        </w:div>
        <w:div w:id="1160461748">
          <w:marLeft w:val="480"/>
          <w:marRight w:val="0"/>
          <w:marTop w:val="0"/>
          <w:marBottom w:val="0"/>
          <w:divBdr>
            <w:top w:val="none" w:sz="0" w:space="0" w:color="auto"/>
            <w:left w:val="none" w:sz="0" w:space="0" w:color="auto"/>
            <w:bottom w:val="none" w:sz="0" w:space="0" w:color="auto"/>
            <w:right w:val="none" w:sz="0" w:space="0" w:color="auto"/>
          </w:divBdr>
        </w:div>
        <w:div w:id="1691642837">
          <w:marLeft w:val="480"/>
          <w:marRight w:val="0"/>
          <w:marTop w:val="0"/>
          <w:marBottom w:val="0"/>
          <w:divBdr>
            <w:top w:val="none" w:sz="0" w:space="0" w:color="auto"/>
            <w:left w:val="none" w:sz="0" w:space="0" w:color="auto"/>
            <w:bottom w:val="none" w:sz="0" w:space="0" w:color="auto"/>
            <w:right w:val="none" w:sz="0" w:space="0" w:color="auto"/>
          </w:divBdr>
        </w:div>
        <w:div w:id="269436602">
          <w:marLeft w:val="480"/>
          <w:marRight w:val="0"/>
          <w:marTop w:val="0"/>
          <w:marBottom w:val="0"/>
          <w:divBdr>
            <w:top w:val="none" w:sz="0" w:space="0" w:color="auto"/>
            <w:left w:val="none" w:sz="0" w:space="0" w:color="auto"/>
            <w:bottom w:val="none" w:sz="0" w:space="0" w:color="auto"/>
            <w:right w:val="none" w:sz="0" w:space="0" w:color="auto"/>
          </w:divBdr>
        </w:div>
        <w:div w:id="68428108">
          <w:marLeft w:val="480"/>
          <w:marRight w:val="0"/>
          <w:marTop w:val="0"/>
          <w:marBottom w:val="0"/>
          <w:divBdr>
            <w:top w:val="none" w:sz="0" w:space="0" w:color="auto"/>
            <w:left w:val="none" w:sz="0" w:space="0" w:color="auto"/>
            <w:bottom w:val="none" w:sz="0" w:space="0" w:color="auto"/>
            <w:right w:val="none" w:sz="0" w:space="0" w:color="auto"/>
          </w:divBdr>
        </w:div>
        <w:div w:id="1317077054">
          <w:marLeft w:val="480"/>
          <w:marRight w:val="0"/>
          <w:marTop w:val="0"/>
          <w:marBottom w:val="0"/>
          <w:divBdr>
            <w:top w:val="none" w:sz="0" w:space="0" w:color="auto"/>
            <w:left w:val="none" w:sz="0" w:space="0" w:color="auto"/>
            <w:bottom w:val="none" w:sz="0" w:space="0" w:color="auto"/>
            <w:right w:val="none" w:sz="0" w:space="0" w:color="auto"/>
          </w:divBdr>
        </w:div>
        <w:div w:id="254826196">
          <w:marLeft w:val="480"/>
          <w:marRight w:val="0"/>
          <w:marTop w:val="0"/>
          <w:marBottom w:val="0"/>
          <w:divBdr>
            <w:top w:val="none" w:sz="0" w:space="0" w:color="auto"/>
            <w:left w:val="none" w:sz="0" w:space="0" w:color="auto"/>
            <w:bottom w:val="none" w:sz="0" w:space="0" w:color="auto"/>
            <w:right w:val="none" w:sz="0" w:space="0" w:color="auto"/>
          </w:divBdr>
        </w:div>
        <w:div w:id="409693367">
          <w:marLeft w:val="480"/>
          <w:marRight w:val="0"/>
          <w:marTop w:val="0"/>
          <w:marBottom w:val="0"/>
          <w:divBdr>
            <w:top w:val="none" w:sz="0" w:space="0" w:color="auto"/>
            <w:left w:val="none" w:sz="0" w:space="0" w:color="auto"/>
            <w:bottom w:val="none" w:sz="0" w:space="0" w:color="auto"/>
            <w:right w:val="none" w:sz="0" w:space="0" w:color="auto"/>
          </w:divBdr>
        </w:div>
        <w:div w:id="1907258148">
          <w:marLeft w:val="480"/>
          <w:marRight w:val="0"/>
          <w:marTop w:val="0"/>
          <w:marBottom w:val="0"/>
          <w:divBdr>
            <w:top w:val="none" w:sz="0" w:space="0" w:color="auto"/>
            <w:left w:val="none" w:sz="0" w:space="0" w:color="auto"/>
            <w:bottom w:val="none" w:sz="0" w:space="0" w:color="auto"/>
            <w:right w:val="none" w:sz="0" w:space="0" w:color="auto"/>
          </w:divBdr>
        </w:div>
        <w:div w:id="1370227390">
          <w:marLeft w:val="480"/>
          <w:marRight w:val="0"/>
          <w:marTop w:val="0"/>
          <w:marBottom w:val="0"/>
          <w:divBdr>
            <w:top w:val="none" w:sz="0" w:space="0" w:color="auto"/>
            <w:left w:val="none" w:sz="0" w:space="0" w:color="auto"/>
            <w:bottom w:val="none" w:sz="0" w:space="0" w:color="auto"/>
            <w:right w:val="none" w:sz="0" w:space="0" w:color="auto"/>
          </w:divBdr>
        </w:div>
        <w:div w:id="1952005179">
          <w:marLeft w:val="480"/>
          <w:marRight w:val="0"/>
          <w:marTop w:val="0"/>
          <w:marBottom w:val="0"/>
          <w:divBdr>
            <w:top w:val="none" w:sz="0" w:space="0" w:color="auto"/>
            <w:left w:val="none" w:sz="0" w:space="0" w:color="auto"/>
            <w:bottom w:val="none" w:sz="0" w:space="0" w:color="auto"/>
            <w:right w:val="none" w:sz="0" w:space="0" w:color="auto"/>
          </w:divBdr>
        </w:div>
        <w:div w:id="576061498">
          <w:marLeft w:val="480"/>
          <w:marRight w:val="0"/>
          <w:marTop w:val="0"/>
          <w:marBottom w:val="0"/>
          <w:divBdr>
            <w:top w:val="none" w:sz="0" w:space="0" w:color="auto"/>
            <w:left w:val="none" w:sz="0" w:space="0" w:color="auto"/>
            <w:bottom w:val="none" w:sz="0" w:space="0" w:color="auto"/>
            <w:right w:val="none" w:sz="0" w:space="0" w:color="auto"/>
          </w:divBdr>
        </w:div>
        <w:div w:id="762068654">
          <w:marLeft w:val="480"/>
          <w:marRight w:val="0"/>
          <w:marTop w:val="0"/>
          <w:marBottom w:val="0"/>
          <w:divBdr>
            <w:top w:val="none" w:sz="0" w:space="0" w:color="auto"/>
            <w:left w:val="none" w:sz="0" w:space="0" w:color="auto"/>
            <w:bottom w:val="none" w:sz="0" w:space="0" w:color="auto"/>
            <w:right w:val="none" w:sz="0" w:space="0" w:color="auto"/>
          </w:divBdr>
        </w:div>
        <w:div w:id="1323387744">
          <w:marLeft w:val="480"/>
          <w:marRight w:val="0"/>
          <w:marTop w:val="0"/>
          <w:marBottom w:val="0"/>
          <w:divBdr>
            <w:top w:val="none" w:sz="0" w:space="0" w:color="auto"/>
            <w:left w:val="none" w:sz="0" w:space="0" w:color="auto"/>
            <w:bottom w:val="none" w:sz="0" w:space="0" w:color="auto"/>
            <w:right w:val="none" w:sz="0" w:space="0" w:color="auto"/>
          </w:divBdr>
        </w:div>
        <w:div w:id="525564637">
          <w:marLeft w:val="480"/>
          <w:marRight w:val="0"/>
          <w:marTop w:val="0"/>
          <w:marBottom w:val="0"/>
          <w:divBdr>
            <w:top w:val="none" w:sz="0" w:space="0" w:color="auto"/>
            <w:left w:val="none" w:sz="0" w:space="0" w:color="auto"/>
            <w:bottom w:val="none" w:sz="0" w:space="0" w:color="auto"/>
            <w:right w:val="none" w:sz="0" w:space="0" w:color="auto"/>
          </w:divBdr>
        </w:div>
        <w:div w:id="1435634806">
          <w:marLeft w:val="480"/>
          <w:marRight w:val="0"/>
          <w:marTop w:val="0"/>
          <w:marBottom w:val="0"/>
          <w:divBdr>
            <w:top w:val="none" w:sz="0" w:space="0" w:color="auto"/>
            <w:left w:val="none" w:sz="0" w:space="0" w:color="auto"/>
            <w:bottom w:val="none" w:sz="0" w:space="0" w:color="auto"/>
            <w:right w:val="none" w:sz="0" w:space="0" w:color="auto"/>
          </w:divBdr>
        </w:div>
        <w:div w:id="917637720">
          <w:marLeft w:val="480"/>
          <w:marRight w:val="0"/>
          <w:marTop w:val="0"/>
          <w:marBottom w:val="0"/>
          <w:divBdr>
            <w:top w:val="none" w:sz="0" w:space="0" w:color="auto"/>
            <w:left w:val="none" w:sz="0" w:space="0" w:color="auto"/>
            <w:bottom w:val="none" w:sz="0" w:space="0" w:color="auto"/>
            <w:right w:val="none" w:sz="0" w:space="0" w:color="auto"/>
          </w:divBdr>
        </w:div>
        <w:div w:id="1817454696">
          <w:marLeft w:val="480"/>
          <w:marRight w:val="0"/>
          <w:marTop w:val="0"/>
          <w:marBottom w:val="0"/>
          <w:divBdr>
            <w:top w:val="none" w:sz="0" w:space="0" w:color="auto"/>
            <w:left w:val="none" w:sz="0" w:space="0" w:color="auto"/>
            <w:bottom w:val="none" w:sz="0" w:space="0" w:color="auto"/>
            <w:right w:val="none" w:sz="0" w:space="0" w:color="auto"/>
          </w:divBdr>
        </w:div>
        <w:div w:id="20523282">
          <w:marLeft w:val="480"/>
          <w:marRight w:val="0"/>
          <w:marTop w:val="0"/>
          <w:marBottom w:val="0"/>
          <w:divBdr>
            <w:top w:val="none" w:sz="0" w:space="0" w:color="auto"/>
            <w:left w:val="none" w:sz="0" w:space="0" w:color="auto"/>
            <w:bottom w:val="none" w:sz="0" w:space="0" w:color="auto"/>
            <w:right w:val="none" w:sz="0" w:space="0" w:color="auto"/>
          </w:divBdr>
        </w:div>
        <w:div w:id="1360005303">
          <w:marLeft w:val="480"/>
          <w:marRight w:val="0"/>
          <w:marTop w:val="0"/>
          <w:marBottom w:val="0"/>
          <w:divBdr>
            <w:top w:val="none" w:sz="0" w:space="0" w:color="auto"/>
            <w:left w:val="none" w:sz="0" w:space="0" w:color="auto"/>
            <w:bottom w:val="none" w:sz="0" w:space="0" w:color="auto"/>
            <w:right w:val="none" w:sz="0" w:space="0" w:color="auto"/>
          </w:divBdr>
        </w:div>
        <w:div w:id="276179742">
          <w:marLeft w:val="480"/>
          <w:marRight w:val="0"/>
          <w:marTop w:val="0"/>
          <w:marBottom w:val="0"/>
          <w:divBdr>
            <w:top w:val="none" w:sz="0" w:space="0" w:color="auto"/>
            <w:left w:val="none" w:sz="0" w:space="0" w:color="auto"/>
            <w:bottom w:val="none" w:sz="0" w:space="0" w:color="auto"/>
            <w:right w:val="none" w:sz="0" w:space="0" w:color="auto"/>
          </w:divBdr>
        </w:div>
        <w:div w:id="1680816515">
          <w:marLeft w:val="480"/>
          <w:marRight w:val="0"/>
          <w:marTop w:val="0"/>
          <w:marBottom w:val="0"/>
          <w:divBdr>
            <w:top w:val="none" w:sz="0" w:space="0" w:color="auto"/>
            <w:left w:val="none" w:sz="0" w:space="0" w:color="auto"/>
            <w:bottom w:val="none" w:sz="0" w:space="0" w:color="auto"/>
            <w:right w:val="none" w:sz="0" w:space="0" w:color="auto"/>
          </w:divBdr>
        </w:div>
      </w:divsChild>
    </w:div>
    <w:div w:id="472909779">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260991">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3832577">
      <w:marLeft w:val="480"/>
      <w:marRight w:val="0"/>
      <w:marTop w:val="0"/>
      <w:marBottom w:val="0"/>
      <w:divBdr>
        <w:top w:val="none" w:sz="0" w:space="0" w:color="auto"/>
        <w:left w:val="none" w:sz="0" w:space="0" w:color="auto"/>
        <w:bottom w:val="none" w:sz="0" w:space="0" w:color="auto"/>
        <w:right w:val="none" w:sz="0" w:space="0" w:color="auto"/>
      </w:divBdr>
    </w:div>
    <w:div w:id="474831394">
      <w:bodyDiv w:val="1"/>
      <w:marLeft w:val="0"/>
      <w:marRight w:val="0"/>
      <w:marTop w:val="0"/>
      <w:marBottom w:val="0"/>
      <w:divBdr>
        <w:top w:val="none" w:sz="0" w:space="0" w:color="auto"/>
        <w:left w:val="none" w:sz="0" w:space="0" w:color="auto"/>
        <w:bottom w:val="none" w:sz="0" w:space="0" w:color="auto"/>
        <w:right w:val="none" w:sz="0" w:space="0" w:color="auto"/>
      </w:divBdr>
    </w:div>
    <w:div w:id="475493448">
      <w:marLeft w:val="48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8424751">
      <w:marLeft w:val="480"/>
      <w:marRight w:val="0"/>
      <w:marTop w:val="0"/>
      <w:marBottom w:val="0"/>
      <w:divBdr>
        <w:top w:val="none" w:sz="0" w:space="0" w:color="auto"/>
        <w:left w:val="none" w:sz="0" w:space="0" w:color="auto"/>
        <w:bottom w:val="none" w:sz="0" w:space="0" w:color="auto"/>
        <w:right w:val="none" w:sz="0" w:space="0" w:color="auto"/>
      </w:divBdr>
    </w:div>
    <w:div w:id="478496167">
      <w:marLeft w:val="48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0269087">
      <w:marLeft w:val="48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5049005">
      <w:marLeft w:val="480"/>
      <w:marRight w:val="0"/>
      <w:marTop w:val="0"/>
      <w:marBottom w:val="0"/>
      <w:divBdr>
        <w:top w:val="none" w:sz="0" w:space="0" w:color="auto"/>
        <w:left w:val="none" w:sz="0" w:space="0" w:color="auto"/>
        <w:bottom w:val="none" w:sz="0" w:space="0" w:color="auto"/>
        <w:right w:val="none" w:sz="0" w:space="0" w:color="auto"/>
      </w:divBdr>
    </w:div>
    <w:div w:id="486749786">
      <w:bodyDiv w:val="1"/>
      <w:marLeft w:val="0"/>
      <w:marRight w:val="0"/>
      <w:marTop w:val="0"/>
      <w:marBottom w:val="0"/>
      <w:divBdr>
        <w:top w:val="none" w:sz="0" w:space="0" w:color="auto"/>
        <w:left w:val="none" w:sz="0" w:space="0" w:color="auto"/>
        <w:bottom w:val="none" w:sz="0" w:space="0" w:color="auto"/>
        <w:right w:val="none" w:sz="0" w:space="0" w:color="auto"/>
      </w:divBdr>
    </w:div>
    <w:div w:id="488909872">
      <w:marLeft w:val="48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3766808">
      <w:bodyDiv w:val="1"/>
      <w:marLeft w:val="0"/>
      <w:marRight w:val="0"/>
      <w:marTop w:val="0"/>
      <w:marBottom w:val="0"/>
      <w:divBdr>
        <w:top w:val="none" w:sz="0" w:space="0" w:color="auto"/>
        <w:left w:val="none" w:sz="0" w:space="0" w:color="auto"/>
        <w:bottom w:val="none" w:sz="0" w:space="0" w:color="auto"/>
        <w:right w:val="none" w:sz="0" w:space="0" w:color="auto"/>
      </w:divBdr>
      <w:divsChild>
        <w:div w:id="862784465">
          <w:marLeft w:val="480"/>
          <w:marRight w:val="0"/>
          <w:marTop w:val="0"/>
          <w:marBottom w:val="0"/>
          <w:divBdr>
            <w:top w:val="none" w:sz="0" w:space="0" w:color="auto"/>
            <w:left w:val="none" w:sz="0" w:space="0" w:color="auto"/>
            <w:bottom w:val="none" w:sz="0" w:space="0" w:color="auto"/>
            <w:right w:val="none" w:sz="0" w:space="0" w:color="auto"/>
          </w:divBdr>
        </w:div>
        <w:div w:id="183248262">
          <w:marLeft w:val="480"/>
          <w:marRight w:val="0"/>
          <w:marTop w:val="0"/>
          <w:marBottom w:val="0"/>
          <w:divBdr>
            <w:top w:val="none" w:sz="0" w:space="0" w:color="auto"/>
            <w:left w:val="none" w:sz="0" w:space="0" w:color="auto"/>
            <w:bottom w:val="none" w:sz="0" w:space="0" w:color="auto"/>
            <w:right w:val="none" w:sz="0" w:space="0" w:color="auto"/>
          </w:divBdr>
        </w:div>
        <w:div w:id="39523658">
          <w:marLeft w:val="480"/>
          <w:marRight w:val="0"/>
          <w:marTop w:val="0"/>
          <w:marBottom w:val="0"/>
          <w:divBdr>
            <w:top w:val="none" w:sz="0" w:space="0" w:color="auto"/>
            <w:left w:val="none" w:sz="0" w:space="0" w:color="auto"/>
            <w:bottom w:val="none" w:sz="0" w:space="0" w:color="auto"/>
            <w:right w:val="none" w:sz="0" w:space="0" w:color="auto"/>
          </w:divBdr>
        </w:div>
        <w:div w:id="1321537461">
          <w:marLeft w:val="480"/>
          <w:marRight w:val="0"/>
          <w:marTop w:val="0"/>
          <w:marBottom w:val="0"/>
          <w:divBdr>
            <w:top w:val="none" w:sz="0" w:space="0" w:color="auto"/>
            <w:left w:val="none" w:sz="0" w:space="0" w:color="auto"/>
            <w:bottom w:val="none" w:sz="0" w:space="0" w:color="auto"/>
            <w:right w:val="none" w:sz="0" w:space="0" w:color="auto"/>
          </w:divBdr>
        </w:div>
        <w:div w:id="1677879637">
          <w:marLeft w:val="480"/>
          <w:marRight w:val="0"/>
          <w:marTop w:val="0"/>
          <w:marBottom w:val="0"/>
          <w:divBdr>
            <w:top w:val="none" w:sz="0" w:space="0" w:color="auto"/>
            <w:left w:val="none" w:sz="0" w:space="0" w:color="auto"/>
            <w:bottom w:val="none" w:sz="0" w:space="0" w:color="auto"/>
            <w:right w:val="none" w:sz="0" w:space="0" w:color="auto"/>
          </w:divBdr>
        </w:div>
        <w:div w:id="829102782">
          <w:marLeft w:val="480"/>
          <w:marRight w:val="0"/>
          <w:marTop w:val="0"/>
          <w:marBottom w:val="0"/>
          <w:divBdr>
            <w:top w:val="none" w:sz="0" w:space="0" w:color="auto"/>
            <w:left w:val="none" w:sz="0" w:space="0" w:color="auto"/>
            <w:bottom w:val="none" w:sz="0" w:space="0" w:color="auto"/>
            <w:right w:val="none" w:sz="0" w:space="0" w:color="auto"/>
          </w:divBdr>
        </w:div>
        <w:div w:id="1052773273">
          <w:marLeft w:val="480"/>
          <w:marRight w:val="0"/>
          <w:marTop w:val="0"/>
          <w:marBottom w:val="0"/>
          <w:divBdr>
            <w:top w:val="none" w:sz="0" w:space="0" w:color="auto"/>
            <w:left w:val="none" w:sz="0" w:space="0" w:color="auto"/>
            <w:bottom w:val="none" w:sz="0" w:space="0" w:color="auto"/>
            <w:right w:val="none" w:sz="0" w:space="0" w:color="auto"/>
          </w:divBdr>
        </w:div>
        <w:div w:id="2063088875">
          <w:marLeft w:val="480"/>
          <w:marRight w:val="0"/>
          <w:marTop w:val="0"/>
          <w:marBottom w:val="0"/>
          <w:divBdr>
            <w:top w:val="none" w:sz="0" w:space="0" w:color="auto"/>
            <w:left w:val="none" w:sz="0" w:space="0" w:color="auto"/>
            <w:bottom w:val="none" w:sz="0" w:space="0" w:color="auto"/>
            <w:right w:val="none" w:sz="0" w:space="0" w:color="auto"/>
          </w:divBdr>
        </w:div>
        <w:div w:id="661203037">
          <w:marLeft w:val="480"/>
          <w:marRight w:val="0"/>
          <w:marTop w:val="0"/>
          <w:marBottom w:val="0"/>
          <w:divBdr>
            <w:top w:val="none" w:sz="0" w:space="0" w:color="auto"/>
            <w:left w:val="none" w:sz="0" w:space="0" w:color="auto"/>
            <w:bottom w:val="none" w:sz="0" w:space="0" w:color="auto"/>
            <w:right w:val="none" w:sz="0" w:space="0" w:color="auto"/>
          </w:divBdr>
        </w:div>
        <w:div w:id="1884248634">
          <w:marLeft w:val="480"/>
          <w:marRight w:val="0"/>
          <w:marTop w:val="0"/>
          <w:marBottom w:val="0"/>
          <w:divBdr>
            <w:top w:val="none" w:sz="0" w:space="0" w:color="auto"/>
            <w:left w:val="none" w:sz="0" w:space="0" w:color="auto"/>
            <w:bottom w:val="none" w:sz="0" w:space="0" w:color="auto"/>
            <w:right w:val="none" w:sz="0" w:space="0" w:color="auto"/>
          </w:divBdr>
        </w:div>
        <w:div w:id="1075008059">
          <w:marLeft w:val="480"/>
          <w:marRight w:val="0"/>
          <w:marTop w:val="0"/>
          <w:marBottom w:val="0"/>
          <w:divBdr>
            <w:top w:val="none" w:sz="0" w:space="0" w:color="auto"/>
            <w:left w:val="none" w:sz="0" w:space="0" w:color="auto"/>
            <w:bottom w:val="none" w:sz="0" w:space="0" w:color="auto"/>
            <w:right w:val="none" w:sz="0" w:space="0" w:color="auto"/>
          </w:divBdr>
        </w:div>
        <w:div w:id="740568017">
          <w:marLeft w:val="480"/>
          <w:marRight w:val="0"/>
          <w:marTop w:val="0"/>
          <w:marBottom w:val="0"/>
          <w:divBdr>
            <w:top w:val="none" w:sz="0" w:space="0" w:color="auto"/>
            <w:left w:val="none" w:sz="0" w:space="0" w:color="auto"/>
            <w:bottom w:val="none" w:sz="0" w:space="0" w:color="auto"/>
            <w:right w:val="none" w:sz="0" w:space="0" w:color="auto"/>
          </w:divBdr>
        </w:div>
        <w:div w:id="1370953898">
          <w:marLeft w:val="480"/>
          <w:marRight w:val="0"/>
          <w:marTop w:val="0"/>
          <w:marBottom w:val="0"/>
          <w:divBdr>
            <w:top w:val="none" w:sz="0" w:space="0" w:color="auto"/>
            <w:left w:val="none" w:sz="0" w:space="0" w:color="auto"/>
            <w:bottom w:val="none" w:sz="0" w:space="0" w:color="auto"/>
            <w:right w:val="none" w:sz="0" w:space="0" w:color="auto"/>
          </w:divBdr>
        </w:div>
        <w:div w:id="66609257">
          <w:marLeft w:val="480"/>
          <w:marRight w:val="0"/>
          <w:marTop w:val="0"/>
          <w:marBottom w:val="0"/>
          <w:divBdr>
            <w:top w:val="none" w:sz="0" w:space="0" w:color="auto"/>
            <w:left w:val="none" w:sz="0" w:space="0" w:color="auto"/>
            <w:bottom w:val="none" w:sz="0" w:space="0" w:color="auto"/>
            <w:right w:val="none" w:sz="0" w:space="0" w:color="auto"/>
          </w:divBdr>
        </w:div>
        <w:div w:id="1273323846">
          <w:marLeft w:val="480"/>
          <w:marRight w:val="0"/>
          <w:marTop w:val="0"/>
          <w:marBottom w:val="0"/>
          <w:divBdr>
            <w:top w:val="none" w:sz="0" w:space="0" w:color="auto"/>
            <w:left w:val="none" w:sz="0" w:space="0" w:color="auto"/>
            <w:bottom w:val="none" w:sz="0" w:space="0" w:color="auto"/>
            <w:right w:val="none" w:sz="0" w:space="0" w:color="auto"/>
          </w:divBdr>
        </w:div>
        <w:div w:id="907811417">
          <w:marLeft w:val="480"/>
          <w:marRight w:val="0"/>
          <w:marTop w:val="0"/>
          <w:marBottom w:val="0"/>
          <w:divBdr>
            <w:top w:val="none" w:sz="0" w:space="0" w:color="auto"/>
            <w:left w:val="none" w:sz="0" w:space="0" w:color="auto"/>
            <w:bottom w:val="none" w:sz="0" w:space="0" w:color="auto"/>
            <w:right w:val="none" w:sz="0" w:space="0" w:color="auto"/>
          </w:divBdr>
        </w:div>
        <w:div w:id="1223373348">
          <w:marLeft w:val="480"/>
          <w:marRight w:val="0"/>
          <w:marTop w:val="0"/>
          <w:marBottom w:val="0"/>
          <w:divBdr>
            <w:top w:val="none" w:sz="0" w:space="0" w:color="auto"/>
            <w:left w:val="none" w:sz="0" w:space="0" w:color="auto"/>
            <w:bottom w:val="none" w:sz="0" w:space="0" w:color="auto"/>
            <w:right w:val="none" w:sz="0" w:space="0" w:color="auto"/>
          </w:divBdr>
        </w:div>
        <w:div w:id="1911037898">
          <w:marLeft w:val="480"/>
          <w:marRight w:val="0"/>
          <w:marTop w:val="0"/>
          <w:marBottom w:val="0"/>
          <w:divBdr>
            <w:top w:val="none" w:sz="0" w:space="0" w:color="auto"/>
            <w:left w:val="none" w:sz="0" w:space="0" w:color="auto"/>
            <w:bottom w:val="none" w:sz="0" w:space="0" w:color="auto"/>
            <w:right w:val="none" w:sz="0" w:space="0" w:color="auto"/>
          </w:divBdr>
        </w:div>
        <w:div w:id="441608738">
          <w:marLeft w:val="480"/>
          <w:marRight w:val="0"/>
          <w:marTop w:val="0"/>
          <w:marBottom w:val="0"/>
          <w:divBdr>
            <w:top w:val="none" w:sz="0" w:space="0" w:color="auto"/>
            <w:left w:val="none" w:sz="0" w:space="0" w:color="auto"/>
            <w:bottom w:val="none" w:sz="0" w:space="0" w:color="auto"/>
            <w:right w:val="none" w:sz="0" w:space="0" w:color="auto"/>
          </w:divBdr>
        </w:div>
        <w:div w:id="722169994">
          <w:marLeft w:val="480"/>
          <w:marRight w:val="0"/>
          <w:marTop w:val="0"/>
          <w:marBottom w:val="0"/>
          <w:divBdr>
            <w:top w:val="none" w:sz="0" w:space="0" w:color="auto"/>
            <w:left w:val="none" w:sz="0" w:space="0" w:color="auto"/>
            <w:bottom w:val="none" w:sz="0" w:space="0" w:color="auto"/>
            <w:right w:val="none" w:sz="0" w:space="0" w:color="auto"/>
          </w:divBdr>
        </w:div>
        <w:div w:id="115100902">
          <w:marLeft w:val="480"/>
          <w:marRight w:val="0"/>
          <w:marTop w:val="0"/>
          <w:marBottom w:val="0"/>
          <w:divBdr>
            <w:top w:val="none" w:sz="0" w:space="0" w:color="auto"/>
            <w:left w:val="none" w:sz="0" w:space="0" w:color="auto"/>
            <w:bottom w:val="none" w:sz="0" w:space="0" w:color="auto"/>
            <w:right w:val="none" w:sz="0" w:space="0" w:color="auto"/>
          </w:divBdr>
        </w:div>
        <w:div w:id="2047875303">
          <w:marLeft w:val="480"/>
          <w:marRight w:val="0"/>
          <w:marTop w:val="0"/>
          <w:marBottom w:val="0"/>
          <w:divBdr>
            <w:top w:val="none" w:sz="0" w:space="0" w:color="auto"/>
            <w:left w:val="none" w:sz="0" w:space="0" w:color="auto"/>
            <w:bottom w:val="none" w:sz="0" w:space="0" w:color="auto"/>
            <w:right w:val="none" w:sz="0" w:space="0" w:color="auto"/>
          </w:divBdr>
        </w:div>
        <w:div w:id="662859763">
          <w:marLeft w:val="480"/>
          <w:marRight w:val="0"/>
          <w:marTop w:val="0"/>
          <w:marBottom w:val="0"/>
          <w:divBdr>
            <w:top w:val="none" w:sz="0" w:space="0" w:color="auto"/>
            <w:left w:val="none" w:sz="0" w:space="0" w:color="auto"/>
            <w:bottom w:val="none" w:sz="0" w:space="0" w:color="auto"/>
            <w:right w:val="none" w:sz="0" w:space="0" w:color="auto"/>
          </w:divBdr>
        </w:div>
        <w:div w:id="216479179">
          <w:marLeft w:val="480"/>
          <w:marRight w:val="0"/>
          <w:marTop w:val="0"/>
          <w:marBottom w:val="0"/>
          <w:divBdr>
            <w:top w:val="none" w:sz="0" w:space="0" w:color="auto"/>
            <w:left w:val="none" w:sz="0" w:space="0" w:color="auto"/>
            <w:bottom w:val="none" w:sz="0" w:space="0" w:color="auto"/>
            <w:right w:val="none" w:sz="0" w:space="0" w:color="auto"/>
          </w:divBdr>
        </w:div>
        <w:div w:id="412556969">
          <w:marLeft w:val="480"/>
          <w:marRight w:val="0"/>
          <w:marTop w:val="0"/>
          <w:marBottom w:val="0"/>
          <w:divBdr>
            <w:top w:val="none" w:sz="0" w:space="0" w:color="auto"/>
            <w:left w:val="none" w:sz="0" w:space="0" w:color="auto"/>
            <w:bottom w:val="none" w:sz="0" w:space="0" w:color="auto"/>
            <w:right w:val="none" w:sz="0" w:space="0" w:color="auto"/>
          </w:divBdr>
        </w:div>
        <w:div w:id="761029385">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207570090">
          <w:marLeft w:val="480"/>
          <w:marRight w:val="0"/>
          <w:marTop w:val="0"/>
          <w:marBottom w:val="0"/>
          <w:divBdr>
            <w:top w:val="none" w:sz="0" w:space="0" w:color="auto"/>
            <w:left w:val="none" w:sz="0" w:space="0" w:color="auto"/>
            <w:bottom w:val="none" w:sz="0" w:space="0" w:color="auto"/>
            <w:right w:val="none" w:sz="0" w:space="0" w:color="auto"/>
          </w:divBdr>
        </w:div>
        <w:div w:id="2055537292">
          <w:marLeft w:val="480"/>
          <w:marRight w:val="0"/>
          <w:marTop w:val="0"/>
          <w:marBottom w:val="0"/>
          <w:divBdr>
            <w:top w:val="none" w:sz="0" w:space="0" w:color="auto"/>
            <w:left w:val="none" w:sz="0" w:space="0" w:color="auto"/>
            <w:bottom w:val="none" w:sz="0" w:space="0" w:color="auto"/>
            <w:right w:val="none" w:sz="0" w:space="0" w:color="auto"/>
          </w:divBdr>
        </w:div>
        <w:div w:id="1636333011">
          <w:marLeft w:val="480"/>
          <w:marRight w:val="0"/>
          <w:marTop w:val="0"/>
          <w:marBottom w:val="0"/>
          <w:divBdr>
            <w:top w:val="none" w:sz="0" w:space="0" w:color="auto"/>
            <w:left w:val="none" w:sz="0" w:space="0" w:color="auto"/>
            <w:bottom w:val="none" w:sz="0" w:space="0" w:color="auto"/>
            <w:right w:val="none" w:sz="0" w:space="0" w:color="auto"/>
          </w:divBdr>
        </w:div>
        <w:div w:id="1957828540">
          <w:marLeft w:val="480"/>
          <w:marRight w:val="0"/>
          <w:marTop w:val="0"/>
          <w:marBottom w:val="0"/>
          <w:divBdr>
            <w:top w:val="none" w:sz="0" w:space="0" w:color="auto"/>
            <w:left w:val="none" w:sz="0" w:space="0" w:color="auto"/>
            <w:bottom w:val="none" w:sz="0" w:space="0" w:color="auto"/>
            <w:right w:val="none" w:sz="0" w:space="0" w:color="auto"/>
          </w:divBdr>
        </w:div>
        <w:div w:id="1109591451">
          <w:marLeft w:val="480"/>
          <w:marRight w:val="0"/>
          <w:marTop w:val="0"/>
          <w:marBottom w:val="0"/>
          <w:divBdr>
            <w:top w:val="none" w:sz="0" w:space="0" w:color="auto"/>
            <w:left w:val="none" w:sz="0" w:space="0" w:color="auto"/>
            <w:bottom w:val="none" w:sz="0" w:space="0" w:color="auto"/>
            <w:right w:val="none" w:sz="0" w:space="0" w:color="auto"/>
          </w:divBdr>
        </w:div>
        <w:div w:id="2000310282">
          <w:marLeft w:val="480"/>
          <w:marRight w:val="0"/>
          <w:marTop w:val="0"/>
          <w:marBottom w:val="0"/>
          <w:divBdr>
            <w:top w:val="none" w:sz="0" w:space="0" w:color="auto"/>
            <w:left w:val="none" w:sz="0" w:space="0" w:color="auto"/>
            <w:bottom w:val="none" w:sz="0" w:space="0" w:color="auto"/>
            <w:right w:val="none" w:sz="0" w:space="0" w:color="auto"/>
          </w:divBdr>
        </w:div>
        <w:div w:id="783500896">
          <w:marLeft w:val="480"/>
          <w:marRight w:val="0"/>
          <w:marTop w:val="0"/>
          <w:marBottom w:val="0"/>
          <w:divBdr>
            <w:top w:val="none" w:sz="0" w:space="0" w:color="auto"/>
            <w:left w:val="none" w:sz="0" w:space="0" w:color="auto"/>
            <w:bottom w:val="none" w:sz="0" w:space="0" w:color="auto"/>
            <w:right w:val="none" w:sz="0" w:space="0" w:color="auto"/>
          </w:divBdr>
        </w:div>
      </w:divsChild>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0121914">
      <w:marLeft w:val="480"/>
      <w:marRight w:val="0"/>
      <w:marTop w:val="0"/>
      <w:marBottom w:val="0"/>
      <w:divBdr>
        <w:top w:val="none" w:sz="0" w:space="0" w:color="auto"/>
        <w:left w:val="none" w:sz="0" w:space="0" w:color="auto"/>
        <w:bottom w:val="none" w:sz="0" w:space="0" w:color="auto"/>
        <w:right w:val="none" w:sz="0" w:space="0" w:color="auto"/>
      </w:divBdr>
    </w:div>
    <w:div w:id="50089713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196641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3129235">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5562205">
      <w:bodyDiv w:val="1"/>
      <w:marLeft w:val="0"/>
      <w:marRight w:val="0"/>
      <w:marTop w:val="0"/>
      <w:marBottom w:val="0"/>
      <w:divBdr>
        <w:top w:val="none" w:sz="0" w:space="0" w:color="auto"/>
        <w:left w:val="none" w:sz="0" w:space="0" w:color="auto"/>
        <w:bottom w:val="none" w:sz="0" w:space="0" w:color="auto"/>
        <w:right w:val="none" w:sz="0" w:space="0" w:color="auto"/>
      </w:divBdr>
    </w:div>
    <w:div w:id="506139294">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8105578">
      <w:marLeft w:val="48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4415">
      <w:bodyDiv w:val="1"/>
      <w:marLeft w:val="0"/>
      <w:marRight w:val="0"/>
      <w:marTop w:val="0"/>
      <w:marBottom w:val="0"/>
      <w:divBdr>
        <w:top w:val="none" w:sz="0" w:space="0" w:color="auto"/>
        <w:left w:val="none" w:sz="0" w:space="0" w:color="auto"/>
        <w:bottom w:val="none" w:sz="0" w:space="0" w:color="auto"/>
        <w:right w:val="none" w:sz="0" w:space="0" w:color="auto"/>
      </w:divBdr>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187322">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6433">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5703028">
      <w:bodyDiv w:val="1"/>
      <w:marLeft w:val="0"/>
      <w:marRight w:val="0"/>
      <w:marTop w:val="0"/>
      <w:marBottom w:val="0"/>
      <w:divBdr>
        <w:top w:val="none" w:sz="0" w:space="0" w:color="auto"/>
        <w:left w:val="none" w:sz="0" w:space="0" w:color="auto"/>
        <w:bottom w:val="none" w:sz="0" w:space="0" w:color="auto"/>
        <w:right w:val="none" w:sz="0" w:space="0" w:color="auto"/>
      </w:divBdr>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7890332">
      <w:bodyDiv w:val="1"/>
      <w:marLeft w:val="0"/>
      <w:marRight w:val="0"/>
      <w:marTop w:val="0"/>
      <w:marBottom w:val="0"/>
      <w:divBdr>
        <w:top w:val="none" w:sz="0" w:space="0" w:color="auto"/>
        <w:left w:val="none" w:sz="0" w:space="0" w:color="auto"/>
        <w:bottom w:val="none" w:sz="0" w:space="0" w:color="auto"/>
        <w:right w:val="none" w:sz="0" w:space="0" w:color="auto"/>
      </w:divBdr>
    </w:div>
    <w:div w:id="518350406">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1240065">
      <w:marLeft w:val="480"/>
      <w:marRight w:val="0"/>
      <w:marTop w:val="0"/>
      <w:marBottom w:val="0"/>
      <w:divBdr>
        <w:top w:val="none" w:sz="0" w:space="0" w:color="auto"/>
        <w:left w:val="none" w:sz="0" w:space="0" w:color="auto"/>
        <w:bottom w:val="none" w:sz="0" w:space="0" w:color="auto"/>
        <w:right w:val="none" w:sz="0" w:space="0" w:color="auto"/>
      </w:divBdr>
    </w:div>
    <w:div w:id="522211713">
      <w:bodyDiv w:val="1"/>
      <w:marLeft w:val="0"/>
      <w:marRight w:val="0"/>
      <w:marTop w:val="0"/>
      <w:marBottom w:val="0"/>
      <w:divBdr>
        <w:top w:val="none" w:sz="0" w:space="0" w:color="auto"/>
        <w:left w:val="none" w:sz="0" w:space="0" w:color="auto"/>
        <w:bottom w:val="none" w:sz="0" w:space="0" w:color="auto"/>
        <w:right w:val="none" w:sz="0" w:space="0" w:color="auto"/>
      </w:divBdr>
    </w:div>
    <w:div w:id="522591378">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099230">
      <w:bodyDiv w:val="1"/>
      <w:marLeft w:val="0"/>
      <w:marRight w:val="0"/>
      <w:marTop w:val="0"/>
      <w:marBottom w:val="0"/>
      <w:divBdr>
        <w:top w:val="none" w:sz="0" w:space="0" w:color="auto"/>
        <w:left w:val="none" w:sz="0" w:space="0" w:color="auto"/>
        <w:bottom w:val="none" w:sz="0" w:space="0" w:color="auto"/>
        <w:right w:val="none" w:sz="0" w:space="0" w:color="auto"/>
      </w:divBdr>
    </w:div>
    <w:div w:id="524246672">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021808">
      <w:marLeft w:val="48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5873221">
      <w:bodyDiv w:val="1"/>
      <w:marLeft w:val="0"/>
      <w:marRight w:val="0"/>
      <w:marTop w:val="0"/>
      <w:marBottom w:val="0"/>
      <w:divBdr>
        <w:top w:val="none" w:sz="0" w:space="0" w:color="auto"/>
        <w:left w:val="none" w:sz="0" w:space="0" w:color="auto"/>
        <w:bottom w:val="none" w:sz="0" w:space="0" w:color="auto"/>
        <w:right w:val="none" w:sz="0" w:space="0" w:color="auto"/>
      </w:divBdr>
    </w:div>
    <w:div w:id="526140977">
      <w:marLeft w:val="480"/>
      <w:marRight w:val="0"/>
      <w:marTop w:val="0"/>
      <w:marBottom w:val="0"/>
      <w:divBdr>
        <w:top w:val="none" w:sz="0" w:space="0" w:color="auto"/>
        <w:left w:val="none" w:sz="0" w:space="0" w:color="auto"/>
        <w:bottom w:val="none" w:sz="0" w:space="0" w:color="auto"/>
        <w:right w:val="none" w:sz="0" w:space="0" w:color="auto"/>
      </w:divBdr>
    </w:div>
    <w:div w:id="527448234">
      <w:marLeft w:val="48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079706">
      <w:marLeft w:val="48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208590">
      <w:marLeft w:val="480"/>
      <w:marRight w:val="0"/>
      <w:marTop w:val="0"/>
      <w:marBottom w:val="0"/>
      <w:divBdr>
        <w:top w:val="none" w:sz="0" w:space="0" w:color="auto"/>
        <w:left w:val="none" w:sz="0" w:space="0" w:color="auto"/>
        <w:bottom w:val="none" w:sz="0" w:space="0" w:color="auto"/>
        <w:right w:val="none" w:sz="0" w:space="0" w:color="auto"/>
      </w:divBdr>
    </w:div>
    <w:div w:id="538592202">
      <w:bodyDiv w:val="1"/>
      <w:marLeft w:val="0"/>
      <w:marRight w:val="0"/>
      <w:marTop w:val="0"/>
      <w:marBottom w:val="0"/>
      <w:divBdr>
        <w:top w:val="none" w:sz="0" w:space="0" w:color="auto"/>
        <w:left w:val="none" w:sz="0" w:space="0" w:color="auto"/>
        <w:bottom w:val="none" w:sz="0" w:space="0" w:color="auto"/>
        <w:right w:val="none" w:sz="0" w:space="0" w:color="auto"/>
      </w:divBdr>
    </w:div>
    <w:div w:id="538594056">
      <w:marLeft w:val="48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39318192">
      <w:marLeft w:val="48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3056358">
      <w:marLeft w:val="48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356063">
      <w:marLeft w:val="48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2666833">
      <w:marLeft w:val="48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7861645">
      <w:bodyDiv w:val="1"/>
      <w:marLeft w:val="0"/>
      <w:marRight w:val="0"/>
      <w:marTop w:val="0"/>
      <w:marBottom w:val="0"/>
      <w:divBdr>
        <w:top w:val="none" w:sz="0" w:space="0" w:color="auto"/>
        <w:left w:val="none" w:sz="0" w:space="0" w:color="auto"/>
        <w:bottom w:val="none" w:sz="0" w:space="0" w:color="auto"/>
        <w:right w:val="none" w:sz="0" w:space="0" w:color="auto"/>
      </w:divBdr>
    </w:div>
    <w:div w:id="557934762">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59243894">
      <w:bodyDiv w:val="1"/>
      <w:marLeft w:val="0"/>
      <w:marRight w:val="0"/>
      <w:marTop w:val="0"/>
      <w:marBottom w:val="0"/>
      <w:divBdr>
        <w:top w:val="none" w:sz="0" w:space="0" w:color="auto"/>
        <w:left w:val="none" w:sz="0" w:space="0" w:color="auto"/>
        <w:bottom w:val="none" w:sz="0" w:space="0" w:color="auto"/>
        <w:right w:val="none" w:sz="0" w:space="0" w:color="auto"/>
      </w:divBdr>
    </w:div>
    <w:div w:id="562184825">
      <w:marLeft w:val="48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3682078">
      <w:marLeft w:val="480"/>
      <w:marRight w:val="0"/>
      <w:marTop w:val="0"/>
      <w:marBottom w:val="0"/>
      <w:divBdr>
        <w:top w:val="none" w:sz="0" w:space="0" w:color="auto"/>
        <w:left w:val="none" w:sz="0" w:space="0" w:color="auto"/>
        <w:bottom w:val="none" w:sz="0" w:space="0" w:color="auto"/>
        <w:right w:val="none" w:sz="0" w:space="0" w:color="auto"/>
      </w:divBdr>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262305">
      <w:marLeft w:val="48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8541768">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0039143">
      <w:marLeft w:val="480"/>
      <w:marRight w:val="0"/>
      <w:marTop w:val="0"/>
      <w:marBottom w:val="0"/>
      <w:divBdr>
        <w:top w:val="none" w:sz="0" w:space="0" w:color="auto"/>
        <w:left w:val="none" w:sz="0" w:space="0" w:color="auto"/>
        <w:bottom w:val="none" w:sz="0" w:space="0" w:color="auto"/>
        <w:right w:val="none" w:sz="0" w:space="0" w:color="auto"/>
      </w:divBdr>
    </w:div>
    <w:div w:id="570047346">
      <w:marLeft w:val="480"/>
      <w:marRight w:val="0"/>
      <w:marTop w:val="0"/>
      <w:marBottom w:val="0"/>
      <w:divBdr>
        <w:top w:val="none" w:sz="0" w:space="0" w:color="auto"/>
        <w:left w:val="none" w:sz="0" w:space="0" w:color="auto"/>
        <w:bottom w:val="none" w:sz="0" w:space="0" w:color="auto"/>
        <w:right w:val="none" w:sz="0" w:space="0" w:color="auto"/>
      </w:divBdr>
    </w:div>
    <w:div w:id="570389220">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477873">
      <w:marLeft w:val="48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322010">
      <w:marLeft w:val="48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562158">
      <w:marLeft w:val="48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040494">
      <w:bodyDiv w:val="1"/>
      <w:marLeft w:val="0"/>
      <w:marRight w:val="0"/>
      <w:marTop w:val="0"/>
      <w:marBottom w:val="0"/>
      <w:divBdr>
        <w:top w:val="none" w:sz="0" w:space="0" w:color="auto"/>
        <w:left w:val="none" w:sz="0" w:space="0" w:color="auto"/>
        <w:bottom w:val="none" w:sz="0" w:space="0" w:color="auto"/>
        <w:right w:val="none" w:sz="0" w:space="0" w:color="auto"/>
      </w:divBdr>
      <w:divsChild>
        <w:div w:id="1423918332">
          <w:marLeft w:val="480"/>
          <w:marRight w:val="0"/>
          <w:marTop w:val="0"/>
          <w:marBottom w:val="0"/>
          <w:divBdr>
            <w:top w:val="none" w:sz="0" w:space="0" w:color="auto"/>
            <w:left w:val="none" w:sz="0" w:space="0" w:color="auto"/>
            <w:bottom w:val="none" w:sz="0" w:space="0" w:color="auto"/>
            <w:right w:val="none" w:sz="0" w:space="0" w:color="auto"/>
          </w:divBdr>
        </w:div>
        <w:div w:id="586765438">
          <w:marLeft w:val="480"/>
          <w:marRight w:val="0"/>
          <w:marTop w:val="0"/>
          <w:marBottom w:val="0"/>
          <w:divBdr>
            <w:top w:val="none" w:sz="0" w:space="0" w:color="auto"/>
            <w:left w:val="none" w:sz="0" w:space="0" w:color="auto"/>
            <w:bottom w:val="none" w:sz="0" w:space="0" w:color="auto"/>
            <w:right w:val="none" w:sz="0" w:space="0" w:color="auto"/>
          </w:divBdr>
        </w:div>
        <w:div w:id="657146778">
          <w:marLeft w:val="480"/>
          <w:marRight w:val="0"/>
          <w:marTop w:val="0"/>
          <w:marBottom w:val="0"/>
          <w:divBdr>
            <w:top w:val="none" w:sz="0" w:space="0" w:color="auto"/>
            <w:left w:val="none" w:sz="0" w:space="0" w:color="auto"/>
            <w:bottom w:val="none" w:sz="0" w:space="0" w:color="auto"/>
            <w:right w:val="none" w:sz="0" w:space="0" w:color="auto"/>
          </w:divBdr>
        </w:div>
        <w:div w:id="143742935">
          <w:marLeft w:val="480"/>
          <w:marRight w:val="0"/>
          <w:marTop w:val="0"/>
          <w:marBottom w:val="0"/>
          <w:divBdr>
            <w:top w:val="none" w:sz="0" w:space="0" w:color="auto"/>
            <w:left w:val="none" w:sz="0" w:space="0" w:color="auto"/>
            <w:bottom w:val="none" w:sz="0" w:space="0" w:color="auto"/>
            <w:right w:val="none" w:sz="0" w:space="0" w:color="auto"/>
          </w:divBdr>
        </w:div>
        <w:div w:id="2102292582">
          <w:marLeft w:val="480"/>
          <w:marRight w:val="0"/>
          <w:marTop w:val="0"/>
          <w:marBottom w:val="0"/>
          <w:divBdr>
            <w:top w:val="none" w:sz="0" w:space="0" w:color="auto"/>
            <w:left w:val="none" w:sz="0" w:space="0" w:color="auto"/>
            <w:bottom w:val="none" w:sz="0" w:space="0" w:color="auto"/>
            <w:right w:val="none" w:sz="0" w:space="0" w:color="auto"/>
          </w:divBdr>
        </w:div>
        <w:div w:id="1200313657">
          <w:marLeft w:val="480"/>
          <w:marRight w:val="0"/>
          <w:marTop w:val="0"/>
          <w:marBottom w:val="0"/>
          <w:divBdr>
            <w:top w:val="none" w:sz="0" w:space="0" w:color="auto"/>
            <w:left w:val="none" w:sz="0" w:space="0" w:color="auto"/>
            <w:bottom w:val="none" w:sz="0" w:space="0" w:color="auto"/>
            <w:right w:val="none" w:sz="0" w:space="0" w:color="auto"/>
          </w:divBdr>
        </w:div>
        <w:div w:id="978455888">
          <w:marLeft w:val="480"/>
          <w:marRight w:val="0"/>
          <w:marTop w:val="0"/>
          <w:marBottom w:val="0"/>
          <w:divBdr>
            <w:top w:val="none" w:sz="0" w:space="0" w:color="auto"/>
            <w:left w:val="none" w:sz="0" w:space="0" w:color="auto"/>
            <w:bottom w:val="none" w:sz="0" w:space="0" w:color="auto"/>
            <w:right w:val="none" w:sz="0" w:space="0" w:color="auto"/>
          </w:divBdr>
        </w:div>
        <w:div w:id="1932661644">
          <w:marLeft w:val="480"/>
          <w:marRight w:val="0"/>
          <w:marTop w:val="0"/>
          <w:marBottom w:val="0"/>
          <w:divBdr>
            <w:top w:val="none" w:sz="0" w:space="0" w:color="auto"/>
            <w:left w:val="none" w:sz="0" w:space="0" w:color="auto"/>
            <w:bottom w:val="none" w:sz="0" w:space="0" w:color="auto"/>
            <w:right w:val="none" w:sz="0" w:space="0" w:color="auto"/>
          </w:divBdr>
        </w:div>
        <w:div w:id="657736169">
          <w:marLeft w:val="480"/>
          <w:marRight w:val="0"/>
          <w:marTop w:val="0"/>
          <w:marBottom w:val="0"/>
          <w:divBdr>
            <w:top w:val="none" w:sz="0" w:space="0" w:color="auto"/>
            <w:left w:val="none" w:sz="0" w:space="0" w:color="auto"/>
            <w:bottom w:val="none" w:sz="0" w:space="0" w:color="auto"/>
            <w:right w:val="none" w:sz="0" w:space="0" w:color="auto"/>
          </w:divBdr>
        </w:div>
        <w:div w:id="690688095">
          <w:marLeft w:val="480"/>
          <w:marRight w:val="0"/>
          <w:marTop w:val="0"/>
          <w:marBottom w:val="0"/>
          <w:divBdr>
            <w:top w:val="none" w:sz="0" w:space="0" w:color="auto"/>
            <w:left w:val="none" w:sz="0" w:space="0" w:color="auto"/>
            <w:bottom w:val="none" w:sz="0" w:space="0" w:color="auto"/>
            <w:right w:val="none" w:sz="0" w:space="0" w:color="auto"/>
          </w:divBdr>
        </w:div>
        <w:div w:id="318846665">
          <w:marLeft w:val="480"/>
          <w:marRight w:val="0"/>
          <w:marTop w:val="0"/>
          <w:marBottom w:val="0"/>
          <w:divBdr>
            <w:top w:val="none" w:sz="0" w:space="0" w:color="auto"/>
            <w:left w:val="none" w:sz="0" w:space="0" w:color="auto"/>
            <w:bottom w:val="none" w:sz="0" w:space="0" w:color="auto"/>
            <w:right w:val="none" w:sz="0" w:space="0" w:color="auto"/>
          </w:divBdr>
        </w:div>
        <w:div w:id="1947346848">
          <w:marLeft w:val="480"/>
          <w:marRight w:val="0"/>
          <w:marTop w:val="0"/>
          <w:marBottom w:val="0"/>
          <w:divBdr>
            <w:top w:val="none" w:sz="0" w:space="0" w:color="auto"/>
            <w:left w:val="none" w:sz="0" w:space="0" w:color="auto"/>
            <w:bottom w:val="none" w:sz="0" w:space="0" w:color="auto"/>
            <w:right w:val="none" w:sz="0" w:space="0" w:color="auto"/>
          </w:divBdr>
        </w:div>
        <w:div w:id="1302882913">
          <w:marLeft w:val="480"/>
          <w:marRight w:val="0"/>
          <w:marTop w:val="0"/>
          <w:marBottom w:val="0"/>
          <w:divBdr>
            <w:top w:val="none" w:sz="0" w:space="0" w:color="auto"/>
            <w:left w:val="none" w:sz="0" w:space="0" w:color="auto"/>
            <w:bottom w:val="none" w:sz="0" w:space="0" w:color="auto"/>
            <w:right w:val="none" w:sz="0" w:space="0" w:color="auto"/>
          </w:divBdr>
        </w:div>
        <w:div w:id="1550847518">
          <w:marLeft w:val="480"/>
          <w:marRight w:val="0"/>
          <w:marTop w:val="0"/>
          <w:marBottom w:val="0"/>
          <w:divBdr>
            <w:top w:val="none" w:sz="0" w:space="0" w:color="auto"/>
            <w:left w:val="none" w:sz="0" w:space="0" w:color="auto"/>
            <w:bottom w:val="none" w:sz="0" w:space="0" w:color="auto"/>
            <w:right w:val="none" w:sz="0" w:space="0" w:color="auto"/>
          </w:divBdr>
        </w:div>
        <w:div w:id="1483235344">
          <w:marLeft w:val="480"/>
          <w:marRight w:val="0"/>
          <w:marTop w:val="0"/>
          <w:marBottom w:val="0"/>
          <w:divBdr>
            <w:top w:val="none" w:sz="0" w:space="0" w:color="auto"/>
            <w:left w:val="none" w:sz="0" w:space="0" w:color="auto"/>
            <w:bottom w:val="none" w:sz="0" w:space="0" w:color="auto"/>
            <w:right w:val="none" w:sz="0" w:space="0" w:color="auto"/>
          </w:divBdr>
        </w:div>
        <w:div w:id="1285767273">
          <w:marLeft w:val="480"/>
          <w:marRight w:val="0"/>
          <w:marTop w:val="0"/>
          <w:marBottom w:val="0"/>
          <w:divBdr>
            <w:top w:val="none" w:sz="0" w:space="0" w:color="auto"/>
            <w:left w:val="none" w:sz="0" w:space="0" w:color="auto"/>
            <w:bottom w:val="none" w:sz="0" w:space="0" w:color="auto"/>
            <w:right w:val="none" w:sz="0" w:space="0" w:color="auto"/>
          </w:divBdr>
        </w:div>
        <w:div w:id="1774400544">
          <w:marLeft w:val="480"/>
          <w:marRight w:val="0"/>
          <w:marTop w:val="0"/>
          <w:marBottom w:val="0"/>
          <w:divBdr>
            <w:top w:val="none" w:sz="0" w:space="0" w:color="auto"/>
            <w:left w:val="none" w:sz="0" w:space="0" w:color="auto"/>
            <w:bottom w:val="none" w:sz="0" w:space="0" w:color="auto"/>
            <w:right w:val="none" w:sz="0" w:space="0" w:color="auto"/>
          </w:divBdr>
        </w:div>
        <w:div w:id="577863254">
          <w:marLeft w:val="480"/>
          <w:marRight w:val="0"/>
          <w:marTop w:val="0"/>
          <w:marBottom w:val="0"/>
          <w:divBdr>
            <w:top w:val="none" w:sz="0" w:space="0" w:color="auto"/>
            <w:left w:val="none" w:sz="0" w:space="0" w:color="auto"/>
            <w:bottom w:val="none" w:sz="0" w:space="0" w:color="auto"/>
            <w:right w:val="none" w:sz="0" w:space="0" w:color="auto"/>
          </w:divBdr>
        </w:div>
        <w:div w:id="374278474">
          <w:marLeft w:val="480"/>
          <w:marRight w:val="0"/>
          <w:marTop w:val="0"/>
          <w:marBottom w:val="0"/>
          <w:divBdr>
            <w:top w:val="none" w:sz="0" w:space="0" w:color="auto"/>
            <w:left w:val="none" w:sz="0" w:space="0" w:color="auto"/>
            <w:bottom w:val="none" w:sz="0" w:space="0" w:color="auto"/>
            <w:right w:val="none" w:sz="0" w:space="0" w:color="auto"/>
          </w:divBdr>
        </w:div>
        <w:div w:id="1092161060">
          <w:marLeft w:val="480"/>
          <w:marRight w:val="0"/>
          <w:marTop w:val="0"/>
          <w:marBottom w:val="0"/>
          <w:divBdr>
            <w:top w:val="none" w:sz="0" w:space="0" w:color="auto"/>
            <w:left w:val="none" w:sz="0" w:space="0" w:color="auto"/>
            <w:bottom w:val="none" w:sz="0" w:space="0" w:color="auto"/>
            <w:right w:val="none" w:sz="0" w:space="0" w:color="auto"/>
          </w:divBdr>
        </w:div>
        <w:div w:id="1761028325">
          <w:marLeft w:val="480"/>
          <w:marRight w:val="0"/>
          <w:marTop w:val="0"/>
          <w:marBottom w:val="0"/>
          <w:divBdr>
            <w:top w:val="none" w:sz="0" w:space="0" w:color="auto"/>
            <w:left w:val="none" w:sz="0" w:space="0" w:color="auto"/>
            <w:bottom w:val="none" w:sz="0" w:space="0" w:color="auto"/>
            <w:right w:val="none" w:sz="0" w:space="0" w:color="auto"/>
          </w:divBdr>
        </w:div>
        <w:div w:id="927273341">
          <w:marLeft w:val="480"/>
          <w:marRight w:val="0"/>
          <w:marTop w:val="0"/>
          <w:marBottom w:val="0"/>
          <w:divBdr>
            <w:top w:val="none" w:sz="0" w:space="0" w:color="auto"/>
            <w:left w:val="none" w:sz="0" w:space="0" w:color="auto"/>
            <w:bottom w:val="none" w:sz="0" w:space="0" w:color="auto"/>
            <w:right w:val="none" w:sz="0" w:space="0" w:color="auto"/>
          </w:divBdr>
        </w:div>
        <w:div w:id="1043556680">
          <w:marLeft w:val="480"/>
          <w:marRight w:val="0"/>
          <w:marTop w:val="0"/>
          <w:marBottom w:val="0"/>
          <w:divBdr>
            <w:top w:val="none" w:sz="0" w:space="0" w:color="auto"/>
            <w:left w:val="none" w:sz="0" w:space="0" w:color="auto"/>
            <w:bottom w:val="none" w:sz="0" w:space="0" w:color="auto"/>
            <w:right w:val="none" w:sz="0" w:space="0" w:color="auto"/>
          </w:divBdr>
        </w:div>
        <w:div w:id="2131120901">
          <w:marLeft w:val="480"/>
          <w:marRight w:val="0"/>
          <w:marTop w:val="0"/>
          <w:marBottom w:val="0"/>
          <w:divBdr>
            <w:top w:val="none" w:sz="0" w:space="0" w:color="auto"/>
            <w:left w:val="none" w:sz="0" w:space="0" w:color="auto"/>
            <w:bottom w:val="none" w:sz="0" w:space="0" w:color="auto"/>
            <w:right w:val="none" w:sz="0" w:space="0" w:color="auto"/>
          </w:divBdr>
        </w:div>
        <w:div w:id="886843536">
          <w:marLeft w:val="480"/>
          <w:marRight w:val="0"/>
          <w:marTop w:val="0"/>
          <w:marBottom w:val="0"/>
          <w:divBdr>
            <w:top w:val="none" w:sz="0" w:space="0" w:color="auto"/>
            <w:left w:val="none" w:sz="0" w:space="0" w:color="auto"/>
            <w:bottom w:val="none" w:sz="0" w:space="0" w:color="auto"/>
            <w:right w:val="none" w:sz="0" w:space="0" w:color="auto"/>
          </w:divBdr>
        </w:div>
        <w:div w:id="554854633">
          <w:marLeft w:val="480"/>
          <w:marRight w:val="0"/>
          <w:marTop w:val="0"/>
          <w:marBottom w:val="0"/>
          <w:divBdr>
            <w:top w:val="none" w:sz="0" w:space="0" w:color="auto"/>
            <w:left w:val="none" w:sz="0" w:space="0" w:color="auto"/>
            <w:bottom w:val="none" w:sz="0" w:space="0" w:color="auto"/>
            <w:right w:val="none" w:sz="0" w:space="0" w:color="auto"/>
          </w:divBdr>
        </w:div>
        <w:div w:id="2140954979">
          <w:marLeft w:val="480"/>
          <w:marRight w:val="0"/>
          <w:marTop w:val="0"/>
          <w:marBottom w:val="0"/>
          <w:divBdr>
            <w:top w:val="none" w:sz="0" w:space="0" w:color="auto"/>
            <w:left w:val="none" w:sz="0" w:space="0" w:color="auto"/>
            <w:bottom w:val="none" w:sz="0" w:space="0" w:color="auto"/>
            <w:right w:val="none" w:sz="0" w:space="0" w:color="auto"/>
          </w:divBdr>
        </w:div>
        <w:div w:id="701978423">
          <w:marLeft w:val="480"/>
          <w:marRight w:val="0"/>
          <w:marTop w:val="0"/>
          <w:marBottom w:val="0"/>
          <w:divBdr>
            <w:top w:val="none" w:sz="0" w:space="0" w:color="auto"/>
            <w:left w:val="none" w:sz="0" w:space="0" w:color="auto"/>
            <w:bottom w:val="none" w:sz="0" w:space="0" w:color="auto"/>
            <w:right w:val="none" w:sz="0" w:space="0" w:color="auto"/>
          </w:divBdr>
        </w:div>
        <w:div w:id="1871644518">
          <w:marLeft w:val="480"/>
          <w:marRight w:val="0"/>
          <w:marTop w:val="0"/>
          <w:marBottom w:val="0"/>
          <w:divBdr>
            <w:top w:val="none" w:sz="0" w:space="0" w:color="auto"/>
            <w:left w:val="none" w:sz="0" w:space="0" w:color="auto"/>
            <w:bottom w:val="none" w:sz="0" w:space="0" w:color="auto"/>
            <w:right w:val="none" w:sz="0" w:space="0" w:color="auto"/>
          </w:divBdr>
        </w:div>
        <w:div w:id="1324620623">
          <w:marLeft w:val="480"/>
          <w:marRight w:val="0"/>
          <w:marTop w:val="0"/>
          <w:marBottom w:val="0"/>
          <w:divBdr>
            <w:top w:val="none" w:sz="0" w:space="0" w:color="auto"/>
            <w:left w:val="none" w:sz="0" w:space="0" w:color="auto"/>
            <w:bottom w:val="none" w:sz="0" w:space="0" w:color="auto"/>
            <w:right w:val="none" w:sz="0" w:space="0" w:color="auto"/>
          </w:divBdr>
        </w:div>
        <w:div w:id="1816138699">
          <w:marLeft w:val="480"/>
          <w:marRight w:val="0"/>
          <w:marTop w:val="0"/>
          <w:marBottom w:val="0"/>
          <w:divBdr>
            <w:top w:val="none" w:sz="0" w:space="0" w:color="auto"/>
            <w:left w:val="none" w:sz="0" w:space="0" w:color="auto"/>
            <w:bottom w:val="none" w:sz="0" w:space="0" w:color="auto"/>
            <w:right w:val="none" w:sz="0" w:space="0" w:color="auto"/>
          </w:divBdr>
        </w:div>
        <w:div w:id="564490564">
          <w:marLeft w:val="480"/>
          <w:marRight w:val="0"/>
          <w:marTop w:val="0"/>
          <w:marBottom w:val="0"/>
          <w:divBdr>
            <w:top w:val="none" w:sz="0" w:space="0" w:color="auto"/>
            <w:left w:val="none" w:sz="0" w:space="0" w:color="auto"/>
            <w:bottom w:val="none" w:sz="0" w:space="0" w:color="auto"/>
            <w:right w:val="none" w:sz="0" w:space="0" w:color="auto"/>
          </w:divBdr>
        </w:div>
        <w:div w:id="42144250">
          <w:marLeft w:val="480"/>
          <w:marRight w:val="0"/>
          <w:marTop w:val="0"/>
          <w:marBottom w:val="0"/>
          <w:divBdr>
            <w:top w:val="none" w:sz="0" w:space="0" w:color="auto"/>
            <w:left w:val="none" w:sz="0" w:space="0" w:color="auto"/>
            <w:bottom w:val="none" w:sz="0" w:space="0" w:color="auto"/>
            <w:right w:val="none" w:sz="0" w:space="0" w:color="auto"/>
          </w:divBdr>
        </w:div>
        <w:div w:id="1178544984">
          <w:marLeft w:val="480"/>
          <w:marRight w:val="0"/>
          <w:marTop w:val="0"/>
          <w:marBottom w:val="0"/>
          <w:divBdr>
            <w:top w:val="none" w:sz="0" w:space="0" w:color="auto"/>
            <w:left w:val="none" w:sz="0" w:space="0" w:color="auto"/>
            <w:bottom w:val="none" w:sz="0" w:space="0" w:color="auto"/>
            <w:right w:val="none" w:sz="0" w:space="0" w:color="auto"/>
          </w:divBdr>
        </w:div>
        <w:div w:id="2022319211">
          <w:marLeft w:val="480"/>
          <w:marRight w:val="0"/>
          <w:marTop w:val="0"/>
          <w:marBottom w:val="0"/>
          <w:divBdr>
            <w:top w:val="none" w:sz="0" w:space="0" w:color="auto"/>
            <w:left w:val="none" w:sz="0" w:space="0" w:color="auto"/>
            <w:bottom w:val="none" w:sz="0" w:space="0" w:color="auto"/>
            <w:right w:val="none" w:sz="0" w:space="0" w:color="auto"/>
          </w:divBdr>
        </w:div>
        <w:div w:id="2117479197">
          <w:marLeft w:val="480"/>
          <w:marRight w:val="0"/>
          <w:marTop w:val="0"/>
          <w:marBottom w:val="0"/>
          <w:divBdr>
            <w:top w:val="none" w:sz="0" w:space="0" w:color="auto"/>
            <w:left w:val="none" w:sz="0" w:space="0" w:color="auto"/>
            <w:bottom w:val="none" w:sz="0" w:space="0" w:color="auto"/>
            <w:right w:val="none" w:sz="0" w:space="0" w:color="auto"/>
          </w:divBdr>
        </w:div>
        <w:div w:id="1234658802">
          <w:marLeft w:val="480"/>
          <w:marRight w:val="0"/>
          <w:marTop w:val="0"/>
          <w:marBottom w:val="0"/>
          <w:divBdr>
            <w:top w:val="none" w:sz="0" w:space="0" w:color="auto"/>
            <w:left w:val="none" w:sz="0" w:space="0" w:color="auto"/>
            <w:bottom w:val="none" w:sz="0" w:space="0" w:color="auto"/>
            <w:right w:val="none" w:sz="0" w:space="0" w:color="auto"/>
          </w:divBdr>
        </w:div>
        <w:div w:id="1541743919">
          <w:marLeft w:val="480"/>
          <w:marRight w:val="0"/>
          <w:marTop w:val="0"/>
          <w:marBottom w:val="0"/>
          <w:divBdr>
            <w:top w:val="none" w:sz="0" w:space="0" w:color="auto"/>
            <w:left w:val="none" w:sz="0" w:space="0" w:color="auto"/>
            <w:bottom w:val="none" w:sz="0" w:space="0" w:color="auto"/>
            <w:right w:val="none" w:sz="0" w:space="0" w:color="auto"/>
          </w:divBdr>
        </w:div>
        <w:div w:id="527911966">
          <w:marLeft w:val="480"/>
          <w:marRight w:val="0"/>
          <w:marTop w:val="0"/>
          <w:marBottom w:val="0"/>
          <w:divBdr>
            <w:top w:val="none" w:sz="0" w:space="0" w:color="auto"/>
            <w:left w:val="none" w:sz="0" w:space="0" w:color="auto"/>
            <w:bottom w:val="none" w:sz="0" w:space="0" w:color="auto"/>
            <w:right w:val="none" w:sz="0" w:space="0" w:color="auto"/>
          </w:divBdr>
        </w:div>
        <w:div w:id="1402408761">
          <w:marLeft w:val="480"/>
          <w:marRight w:val="0"/>
          <w:marTop w:val="0"/>
          <w:marBottom w:val="0"/>
          <w:divBdr>
            <w:top w:val="none" w:sz="0" w:space="0" w:color="auto"/>
            <w:left w:val="none" w:sz="0" w:space="0" w:color="auto"/>
            <w:bottom w:val="none" w:sz="0" w:space="0" w:color="auto"/>
            <w:right w:val="none" w:sz="0" w:space="0" w:color="auto"/>
          </w:divBdr>
        </w:div>
        <w:div w:id="1246036804">
          <w:marLeft w:val="480"/>
          <w:marRight w:val="0"/>
          <w:marTop w:val="0"/>
          <w:marBottom w:val="0"/>
          <w:divBdr>
            <w:top w:val="none" w:sz="0" w:space="0" w:color="auto"/>
            <w:left w:val="none" w:sz="0" w:space="0" w:color="auto"/>
            <w:bottom w:val="none" w:sz="0" w:space="0" w:color="auto"/>
            <w:right w:val="none" w:sz="0" w:space="0" w:color="auto"/>
          </w:divBdr>
        </w:div>
      </w:divsChild>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8003181">
      <w:marLeft w:val="480"/>
      <w:marRight w:val="0"/>
      <w:marTop w:val="0"/>
      <w:marBottom w:val="0"/>
      <w:divBdr>
        <w:top w:val="none" w:sz="0" w:space="0" w:color="auto"/>
        <w:left w:val="none" w:sz="0" w:space="0" w:color="auto"/>
        <w:bottom w:val="none" w:sz="0" w:space="0" w:color="auto"/>
        <w:right w:val="none" w:sz="0" w:space="0" w:color="auto"/>
      </w:divBdr>
    </w:div>
    <w:div w:id="589627745">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90623794">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2931808">
      <w:bodyDiv w:val="1"/>
      <w:marLeft w:val="0"/>
      <w:marRight w:val="0"/>
      <w:marTop w:val="0"/>
      <w:marBottom w:val="0"/>
      <w:divBdr>
        <w:top w:val="none" w:sz="0" w:space="0" w:color="auto"/>
        <w:left w:val="none" w:sz="0" w:space="0" w:color="auto"/>
        <w:bottom w:val="none" w:sz="0" w:space="0" w:color="auto"/>
        <w:right w:val="none" w:sz="0" w:space="0" w:color="auto"/>
      </w:divBdr>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4939361">
      <w:marLeft w:val="480"/>
      <w:marRight w:val="0"/>
      <w:marTop w:val="0"/>
      <w:marBottom w:val="0"/>
      <w:divBdr>
        <w:top w:val="none" w:sz="0" w:space="0" w:color="auto"/>
        <w:left w:val="none" w:sz="0" w:space="0" w:color="auto"/>
        <w:bottom w:val="none" w:sz="0" w:space="0" w:color="auto"/>
        <w:right w:val="none" w:sz="0" w:space="0" w:color="auto"/>
      </w:divBdr>
    </w:div>
    <w:div w:id="595595361">
      <w:marLeft w:val="48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6936">
      <w:marLeft w:val="48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599682708">
      <w:marLeft w:val="48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1844837">
      <w:marLeft w:val="48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67679">
      <w:bodyDiv w:val="1"/>
      <w:marLeft w:val="0"/>
      <w:marRight w:val="0"/>
      <w:marTop w:val="0"/>
      <w:marBottom w:val="0"/>
      <w:divBdr>
        <w:top w:val="none" w:sz="0" w:space="0" w:color="auto"/>
        <w:left w:val="none" w:sz="0" w:space="0" w:color="auto"/>
        <w:bottom w:val="none" w:sz="0" w:space="0" w:color="auto"/>
        <w:right w:val="none" w:sz="0" w:space="0" w:color="auto"/>
      </w:divBdr>
      <w:divsChild>
        <w:div w:id="146095554">
          <w:marLeft w:val="480"/>
          <w:marRight w:val="0"/>
          <w:marTop w:val="0"/>
          <w:marBottom w:val="0"/>
          <w:divBdr>
            <w:top w:val="none" w:sz="0" w:space="0" w:color="auto"/>
            <w:left w:val="none" w:sz="0" w:space="0" w:color="auto"/>
            <w:bottom w:val="none" w:sz="0" w:space="0" w:color="auto"/>
            <w:right w:val="none" w:sz="0" w:space="0" w:color="auto"/>
          </w:divBdr>
        </w:div>
        <w:div w:id="783578256">
          <w:marLeft w:val="480"/>
          <w:marRight w:val="0"/>
          <w:marTop w:val="0"/>
          <w:marBottom w:val="0"/>
          <w:divBdr>
            <w:top w:val="none" w:sz="0" w:space="0" w:color="auto"/>
            <w:left w:val="none" w:sz="0" w:space="0" w:color="auto"/>
            <w:bottom w:val="none" w:sz="0" w:space="0" w:color="auto"/>
            <w:right w:val="none" w:sz="0" w:space="0" w:color="auto"/>
          </w:divBdr>
        </w:div>
        <w:div w:id="1625499564">
          <w:marLeft w:val="480"/>
          <w:marRight w:val="0"/>
          <w:marTop w:val="0"/>
          <w:marBottom w:val="0"/>
          <w:divBdr>
            <w:top w:val="none" w:sz="0" w:space="0" w:color="auto"/>
            <w:left w:val="none" w:sz="0" w:space="0" w:color="auto"/>
            <w:bottom w:val="none" w:sz="0" w:space="0" w:color="auto"/>
            <w:right w:val="none" w:sz="0" w:space="0" w:color="auto"/>
          </w:divBdr>
        </w:div>
        <w:div w:id="1461343827">
          <w:marLeft w:val="480"/>
          <w:marRight w:val="0"/>
          <w:marTop w:val="0"/>
          <w:marBottom w:val="0"/>
          <w:divBdr>
            <w:top w:val="none" w:sz="0" w:space="0" w:color="auto"/>
            <w:left w:val="none" w:sz="0" w:space="0" w:color="auto"/>
            <w:bottom w:val="none" w:sz="0" w:space="0" w:color="auto"/>
            <w:right w:val="none" w:sz="0" w:space="0" w:color="auto"/>
          </w:divBdr>
        </w:div>
        <w:div w:id="1243564348">
          <w:marLeft w:val="480"/>
          <w:marRight w:val="0"/>
          <w:marTop w:val="0"/>
          <w:marBottom w:val="0"/>
          <w:divBdr>
            <w:top w:val="none" w:sz="0" w:space="0" w:color="auto"/>
            <w:left w:val="none" w:sz="0" w:space="0" w:color="auto"/>
            <w:bottom w:val="none" w:sz="0" w:space="0" w:color="auto"/>
            <w:right w:val="none" w:sz="0" w:space="0" w:color="auto"/>
          </w:divBdr>
        </w:div>
        <w:div w:id="980615186">
          <w:marLeft w:val="480"/>
          <w:marRight w:val="0"/>
          <w:marTop w:val="0"/>
          <w:marBottom w:val="0"/>
          <w:divBdr>
            <w:top w:val="none" w:sz="0" w:space="0" w:color="auto"/>
            <w:left w:val="none" w:sz="0" w:space="0" w:color="auto"/>
            <w:bottom w:val="none" w:sz="0" w:space="0" w:color="auto"/>
            <w:right w:val="none" w:sz="0" w:space="0" w:color="auto"/>
          </w:divBdr>
        </w:div>
        <w:div w:id="1139881251">
          <w:marLeft w:val="480"/>
          <w:marRight w:val="0"/>
          <w:marTop w:val="0"/>
          <w:marBottom w:val="0"/>
          <w:divBdr>
            <w:top w:val="none" w:sz="0" w:space="0" w:color="auto"/>
            <w:left w:val="none" w:sz="0" w:space="0" w:color="auto"/>
            <w:bottom w:val="none" w:sz="0" w:space="0" w:color="auto"/>
            <w:right w:val="none" w:sz="0" w:space="0" w:color="auto"/>
          </w:divBdr>
        </w:div>
        <w:div w:id="1283073259">
          <w:marLeft w:val="480"/>
          <w:marRight w:val="0"/>
          <w:marTop w:val="0"/>
          <w:marBottom w:val="0"/>
          <w:divBdr>
            <w:top w:val="none" w:sz="0" w:space="0" w:color="auto"/>
            <w:left w:val="none" w:sz="0" w:space="0" w:color="auto"/>
            <w:bottom w:val="none" w:sz="0" w:space="0" w:color="auto"/>
            <w:right w:val="none" w:sz="0" w:space="0" w:color="auto"/>
          </w:divBdr>
        </w:div>
        <w:div w:id="1772624755">
          <w:marLeft w:val="480"/>
          <w:marRight w:val="0"/>
          <w:marTop w:val="0"/>
          <w:marBottom w:val="0"/>
          <w:divBdr>
            <w:top w:val="none" w:sz="0" w:space="0" w:color="auto"/>
            <w:left w:val="none" w:sz="0" w:space="0" w:color="auto"/>
            <w:bottom w:val="none" w:sz="0" w:space="0" w:color="auto"/>
            <w:right w:val="none" w:sz="0" w:space="0" w:color="auto"/>
          </w:divBdr>
        </w:div>
        <w:div w:id="702290733">
          <w:marLeft w:val="480"/>
          <w:marRight w:val="0"/>
          <w:marTop w:val="0"/>
          <w:marBottom w:val="0"/>
          <w:divBdr>
            <w:top w:val="none" w:sz="0" w:space="0" w:color="auto"/>
            <w:left w:val="none" w:sz="0" w:space="0" w:color="auto"/>
            <w:bottom w:val="none" w:sz="0" w:space="0" w:color="auto"/>
            <w:right w:val="none" w:sz="0" w:space="0" w:color="auto"/>
          </w:divBdr>
        </w:div>
        <w:div w:id="1921325287">
          <w:marLeft w:val="480"/>
          <w:marRight w:val="0"/>
          <w:marTop w:val="0"/>
          <w:marBottom w:val="0"/>
          <w:divBdr>
            <w:top w:val="none" w:sz="0" w:space="0" w:color="auto"/>
            <w:left w:val="none" w:sz="0" w:space="0" w:color="auto"/>
            <w:bottom w:val="none" w:sz="0" w:space="0" w:color="auto"/>
            <w:right w:val="none" w:sz="0" w:space="0" w:color="auto"/>
          </w:divBdr>
        </w:div>
        <w:div w:id="2029519667">
          <w:marLeft w:val="480"/>
          <w:marRight w:val="0"/>
          <w:marTop w:val="0"/>
          <w:marBottom w:val="0"/>
          <w:divBdr>
            <w:top w:val="none" w:sz="0" w:space="0" w:color="auto"/>
            <w:left w:val="none" w:sz="0" w:space="0" w:color="auto"/>
            <w:bottom w:val="none" w:sz="0" w:space="0" w:color="auto"/>
            <w:right w:val="none" w:sz="0" w:space="0" w:color="auto"/>
          </w:divBdr>
        </w:div>
        <w:div w:id="969090004">
          <w:marLeft w:val="480"/>
          <w:marRight w:val="0"/>
          <w:marTop w:val="0"/>
          <w:marBottom w:val="0"/>
          <w:divBdr>
            <w:top w:val="none" w:sz="0" w:space="0" w:color="auto"/>
            <w:left w:val="none" w:sz="0" w:space="0" w:color="auto"/>
            <w:bottom w:val="none" w:sz="0" w:space="0" w:color="auto"/>
            <w:right w:val="none" w:sz="0" w:space="0" w:color="auto"/>
          </w:divBdr>
        </w:div>
        <w:div w:id="1018851826">
          <w:marLeft w:val="480"/>
          <w:marRight w:val="0"/>
          <w:marTop w:val="0"/>
          <w:marBottom w:val="0"/>
          <w:divBdr>
            <w:top w:val="none" w:sz="0" w:space="0" w:color="auto"/>
            <w:left w:val="none" w:sz="0" w:space="0" w:color="auto"/>
            <w:bottom w:val="none" w:sz="0" w:space="0" w:color="auto"/>
            <w:right w:val="none" w:sz="0" w:space="0" w:color="auto"/>
          </w:divBdr>
        </w:div>
        <w:div w:id="579215181">
          <w:marLeft w:val="480"/>
          <w:marRight w:val="0"/>
          <w:marTop w:val="0"/>
          <w:marBottom w:val="0"/>
          <w:divBdr>
            <w:top w:val="none" w:sz="0" w:space="0" w:color="auto"/>
            <w:left w:val="none" w:sz="0" w:space="0" w:color="auto"/>
            <w:bottom w:val="none" w:sz="0" w:space="0" w:color="auto"/>
            <w:right w:val="none" w:sz="0" w:space="0" w:color="auto"/>
          </w:divBdr>
        </w:div>
        <w:div w:id="611521290">
          <w:marLeft w:val="480"/>
          <w:marRight w:val="0"/>
          <w:marTop w:val="0"/>
          <w:marBottom w:val="0"/>
          <w:divBdr>
            <w:top w:val="none" w:sz="0" w:space="0" w:color="auto"/>
            <w:left w:val="none" w:sz="0" w:space="0" w:color="auto"/>
            <w:bottom w:val="none" w:sz="0" w:space="0" w:color="auto"/>
            <w:right w:val="none" w:sz="0" w:space="0" w:color="auto"/>
          </w:divBdr>
        </w:div>
        <w:div w:id="772480416">
          <w:marLeft w:val="480"/>
          <w:marRight w:val="0"/>
          <w:marTop w:val="0"/>
          <w:marBottom w:val="0"/>
          <w:divBdr>
            <w:top w:val="none" w:sz="0" w:space="0" w:color="auto"/>
            <w:left w:val="none" w:sz="0" w:space="0" w:color="auto"/>
            <w:bottom w:val="none" w:sz="0" w:space="0" w:color="auto"/>
            <w:right w:val="none" w:sz="0" w:space="0" w:color="auto"/>
          </w:divBdr>
        </w:div>
        <w:div w:id="1454204286">
          <w:marLeft w:val="480"/>
          <w:marRight w:val="0"/>
          <w:marTop w:val="0"/>
          <w:marBottom w:val="0"/>
          <w:divBdr>
            <w:top w:val="none" w:sz="0" w:space="0" w:color="auto"/>
            <w:left w:val="none" w:sz="0" w:space="0" w:color="auto"/>
            <w:bottom w:val="none" w:sz="0" w:space="0" w:color="auto"/>
            <w:right w:val="none" w:sz="0" w:space="0" w:color="auto"/>
          </w:divBdr>
        </w:div>
        <w:div w:id="1244678418">
          <w:marLeft w:val="480"/>
          <w:marRight w:val="0"/>
          <w:marTop w:val="0"/>
          <w:marBottom w:val="0"/>
          <w:divBdr>
            <w:top w:val="none" w:sz="0" w:space="0" w:color="auto"/>
            <w:left w:val="none" w:sz="0" w:space="0" w:color="auto"/>
            <w:bottom w:val="none" w:sz="0" w:space="0" w:color="auto"/>
            <w:right w:val="none" w:sz="0" w:space="0" w:color="auto"/>
          </w:divBdr>
        </w:div>
        <w:div w:id="2102872146">
          <w:marLeft w:val="480"/>
          <w:marRight w:val="0"/>
          <w:marTop w:val="0"/>
          <w:marBottom w:val="0"/>
          <w:divBdr>
            <w:top w:val="none" w:sz="0" w:space="0" w:color="auto"/>
            <w:left w:val="none" w:sz="0" w:space="0" w:color="auto"/>
            <w:bottom w:val="none" w:sz="0" w:space="0" w:color="auto"/>
            <w:right w:val="none" w:sz="0" w:space="0" w:color="auto"/>
          </w:divBdr>
        </w:div>
        <w:div w:id="1150093872">
          <w:marLeft w:val="480"/>
          <w:marRight w:val="0"/>
          <w:marTop w:val="0"/>
          <w:marBottom w:val="0"/>
          <w:divBdr>
            <w:top w:val="none" w:sz="0" w:space="0" w:color="auto"/>
            <w:left w:val="none" w:sz="0" w:space="0" w:color="auto"/>
            <w:bottom w:val="none" w:sz="0" w:space="0" w:color="auto"/>
            <w:right w:val="none" w:sz="0" w:space="0" w:color="auto"/>
          </w:divBdr>
        </w:div>
        <w:div w:id="1794786803">
          <w:marLeft w:val="480"/>
          <w:marRight w:val="0"/>
          <w:marTop w:val="0"/>
          <w:marBottom w:val="0"/>
          <w:divBdr>
            <w:top w:val="none" w:sz="0" w:space="0" w:color="auto"/>
            <w:left w:val="none" w:sz="0" w:space="0" w:color="auto"/>
            <w:bottom w:val="none" w:sz="0" w:space="0" w:color="auto"/>
            <w:right w:val="none" w:sz="0" w:space="0" w:color="auto"/>
          </w:divBdr>
        </w:div>
        <w:div w:id="1864590749">
          <w:marLeft w:val="480"/>
          <w:marRight w:val="0"/>
          <w:marTop w:val="0"/>
          <w:marBottom w:val="0"/>
          <w:divBdr>
            <w:top w:val="none" w:sz="0" w:space="0" w:color="auto"/>
            <w:left w:val="none" w:sz="0" w:space="0" w:color="auto"/>
            <w:bottom w:val="none" w:sz="0" w:space="0" w:color="auto"/>
            <w:right w:val="none" w:sz="0" w:space="0" w:color="auto"/>
          </w:divBdr>
        </w:div>
        <w:div w:id="56709458">
          <w:marLeft w:val="480"/>
          <w:marRight w:val="0"/>
          <w:marTop w:val="0"/>
          <w:marBottom w:val="0"/>
          <w:divBdr>
            <w:top w:val="none" w:sz="0" w:space="0" w:color="auto"/>
            <w:left w:val="none" w:sz="0" w:space="0" w:color="auto"/>
            <w:bottom w:val="none" w:sz="0" w:space="0" w:color="auto"/>
            <w:right w:val="none" w:sz="0" w:space="0" w:color="auto"/>
          </w:divBdr>
        </w:div>
        <w:div w:id="1753358224">
          <w:marLeft w:val="480"/>
          <w:marRight w:val="0"/>
          <w:marTop w:val="0"/>
          <w:marBottom w:val="0"/>
          <w:divBdr>
            <w:top w:val="none" w:sz="0" w:space="0" w:color="auto"/>
            <w:left w:val="none" w:sz="0" w:space="0" w:color="auto"/>
            <w:bottom w:val="none" w:sz="0" w:space="0" w:color="auto"/>
            <w:right w:val="none" w:sz="0" w:space="0" w:color="auto"/>
          </w:divBdr>
        </w:div>
        <w:div w:id="1523131790">
          <w:marLeft w:val="480"/>
          <w:marRight w:val="0"/>
          <w:marTop w:val="0"/>
          <w:marBottom w:val="0"/>
          <w:divBdr>
            <w:top w:val="none" w:sz="0" w:space="0" w:color="auto"/>
            <w:left w:val="none" w:sz="0" w:space="0" w:color="auto"/>
            <w:bottom w:val="none" w:sz="0" w:space="0" w:color="auto"/>
            <w:right w:val="none" w:sz="0" w:space="0" w:color="auto"/>
          </w:divBdr>
        </w:div>
        <w:div w:id="623000311">
          <w:marLeft w:val="480"/>
          <w:marRight w:val="0"/>
          <w:marTop w:val="0"/>
          <w:marBottom w:val="0"/>
          <w:divBdr>
            <w:top w:val="none" w:sz="0" w:space="0" w:color="auto"/>
            <w:left w:val="none" w:sz="0" w:space="0" w:color="auto"/>
            <w:bottom w:val="none" w:sz="0" w:space="0" w:color="auto"/>
            <w:right w:val="none" w:sz="0" w:space="0" w:color="auto"/>
          </w:divBdr>
        </w:div>
        <w:div w:id="234164694">
          <w:marLeft w:val="480"/>
          <w:marRight w:val="0"/>
          <w:marTop w:val="0"/>
          <w:marBottom w:val="0"/>
          <w:divBdr>
            <w:top w:val="none" w:sz="0" w:space="0" w:color="auto"/>
            <w:left w:val="none" w:sz="0" w:space="0" w:color="auto"/>
            <w:bottom w:val="none" w:sz="0" w:space="0" w:color="auto"/>
            <w:right w:val="none" w:sz="0" w:space="0" w:color="auto"/>
          </w:divBdr>
        </w:div>
        <w:div w:id="469633736">
          <w:marLeft w:val="480"/>
          <w:marRight w:val="0"/>
          <w:marTop w:val="0"/>
          <w:marBottom w:val="0"/>
          <w:divBdr>
            <w:top w:val="none" w:sz="0" w:space="0" w:color="auto"/>
            <w:left w:val="none" w:sz="0" w:space="0" w:color="auto"/>
            <w:bottom w:val="none" w:sz="0" w:space="0" w:color="auto"/>
            <w:right w:val="none" w:sz="0" w:space="0" w:color="auto"/>
          </w:divBdr>
        </w:div>
        <w:div w:id="1164784336">
          <w:marLeft w:val="480"/>
          <w:marRight w:val="0"/>
          <w:marTop w:val="0"/>
          <w:marBottom w:val="0"/>
          <w:divBdr>
            <w:top w:val="none" w:sz="0" w:space="0" w:color="auto"/>
            <w:left w:val="none" w:sz="0" w:space="0" w:color="auto"/>
            <w:bottom w:val="none" w:sz="0" w:space="0" w:color="auto"/>
            <w:right w:val="none" w:sz="0" w:space="0" w:color="auto"/>
          </w:divBdr>
        </w:div>
        <w:div w:id="1442216578">
          <w:marLeft w:val="480"/>
          <w:marRight w:val="0"/>
          <w:marTop w:val="0"/>
          <w:marBottom w:val="0"/>
          <w:divBdr>
            <w:top w:val="none" w:sz="0" w:space="0" w:color="auto"/>
            <w:left w:val="none" w:sz="0" w:space="0" w:color="auto"/>
            <w:bottom w:val="none" w:sz="0" w:space="0" w:color="auto"/>
            <w:right w:val="none" w:sz="0" w:space="0" w:color="auto"/>
          </w:divBdr>
        </w:div>
        <w:div w:id="364208833">
          <w:marLeft w:val="480"/>
          <w:marRight w:val="0"/>
          <w:marTop w:val="0"/>
          <w:marBottom w:val="0"/>
          <w:divBdr>
            <w:top w:val="none" w:sz="0" w:space="0" w:color="auto"/>
            <w:left w:val="none" w:sz="0" w:space="0" w:color="auto"/>
            <w:bottom w:val="none" w:sz="0" w:space="0" w:color="auto"/>
            <w:right w:val="none" w:sz="0" w:space="0" w:color="auto"/>
          </w:divBdr>
        </w:div>
        <w:div w:id="1616523115">
          <w:marLeft w:val="480"/>
          <w:marRight w:val="0"/>
          <w:marTop w:val="0"/>
          <w:marBottom w:val="0"/>
          <w:divBdr>
            <w:top w:val="none" w:sz="0" w:space="0" w:color="auto"/>
            <w:left w:val="none" w:sz="0" w:space="0" w:color="auto"/>
            <w:bottom w:val="none" w:sz="0" w:space="0" w:color="auto"/>
            <w:right w:val="none" w:sz="0" w:space="0" w:color="auto"/>
          </w:divBdr>
        </w:div>
        <w:div w:id="668825397">
          <w:marLeft w:val="480"/>
          <w:marRight w:val="0"/>
          <w:marTop w:val="0"/>
          <w:marBottom w:val="0"/>
          <w:divBdr>
            <w:top w:val="none" w:sz="0" w:space="0" w:color="auto"/>
            <w:left w:val="none" w:sz="0" w:space="0" w:color="auto"/>
            <w:bottom w:val="none" w:sz="0" w:space="0" w:color="auto"/>
            <w:right w:val="none" w:sz="0" w:space="0" w:color="auto"/>
          </w:divBdr>
        </w:div>
      </w:divsChild>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4845384">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6735804">
      <w:marLeft w:val="480"/>
      <w:marRight w:val="0"/>
      <w:marTop w:val="0"/>
      <w:marBottom w:val="0"/>
      <w:divBdr>
        <w:top w:val="none" w:sz="0" w:space="0" w:color="auto"/>
        <w:left w:val="none" w:sz="0" w:space="0" w:color="auto"/>
        <w:bottom w:val="none" w:sz="0" w:space="0" w:color="auto"/>
        <w:right w:val="none" w:sz="0" w:space="0" w:color="auto"/>
      </w:divBdr>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0623691">
      <w:marLeft w:val="48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6327202">
      <w:marLeft w:val="48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0768894">
      <w:marLeft w:val="48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046064">
      <w:marLeft w:val="480"/>
      <w:marRight w:val="0"/>
      <w:marTop w:val="0"/>
      <w:marBottom w:val="0"/>
      <w:divBdr>
        <w:top w:val="none" w:sz="0" w:space="0" w:color="auto"/>
        <w:left w:val="none" w:sz="0" w:space="0" w:color="auto"/>
        <w:bottom w:val="none" w:sz="0" w:space="0" w:color="auto"/>
        <w:right w:val="none" w:sz="0" w:space="0" w:color="auto"/>
      </w:divBdr>
    </w:div>
    <w:div w:id="624240248">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704916">
      <w:marLeft w:val="48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28820476">
      <w:marLeft w:val="480"/>
      <w:marRight w:val="0"/>
      <w:marTop w:val="0"/>
      <w:marBottom w:val="0"/>
      <w:divBdr>
        <w:top w:val="none" w:sz="0" w:space="0" w:color="auto"/>
        <w:left w:val="none" w:sz="0" w:space="0" w:color="auto"/>
        <w:bottom w:val="none" w:sz="0" w:space="0" w:color="auto"/>
        <w:right w:val="none" w:sz="0" w:space="0" w:color="auto"/>
      </w:divBdr>
    </w:div>
    <w:div w:id="629899153">
      <w:bodyDiv w:val="1"/>
      <w:marLeft w:val="0"/>
      <w:marRight w:val="0"/>
      <w:marTop w:val="0"/>
      <w:marBottom w:val="0"/>
      <w:divBdr>
        <w:top w:val="none" w:sz="0" w:space="0" w:color="auto"/>
        <w:left w:val="none" w:sz="0" w:space="0" w:color="auto"/>
        <w:bottom w:val="none" w:sz="0" w:space="0" w:color="auto"/>
        <w:right w:val="none" w:sz="0" w:space="0" w:color="auto"/>
      </w:divBdr>
    </w:div>
    <w:div w:id="630015564">
      <w:bodyDiv w:val="1"/>
      <w:marLeft w:val="0"/>
      <w:marRight w:val="0"/>
      <w:marTop w:val="0"/>
      <w:marBottom w:val="0"/>
      <w:divBdr>
        <w:top w:val="none" w:sz="0" w:space="0" w:color="auto"/>
        <w:left w:val="none" w:sz="0" w:space="0" w:color="auto"/>
        <w:bottom w:val="none" w:sz="0" w:space="0" w:color="auto"/>
        <w:right w:val="none" w:sz="0" w:space="0" w:color="auto"/>
      </w:divBdr>
    </w:div>
    <w:div w:id="630475946">
      <w:marLeft w:val="48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5985644">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1496873">
      <w:marLeft w:val="480"/>
      <w:marRight w:val="0"/>
      <w:marTop w:val="0"/>
      <w:marBottom w:val="0"/>
      <w:divBdr>
        <w:top w:val="none" w:sz="0" w:space="0" w:color="auto"/>
        <w:left w:val="none" w:sz="0" w:space="0" w:color="auto"/>
        <w:bottom w:val="none" w:sz="0" w:space="0" w:color="auto"/>
        <w:right w:val="none" w:sz="0" w:space="0" w:color="auto"/>
      </w:divBdr>
    </w:div>
    <w:div w:id="643122660">
      <w:marLeft w:val="48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4165776">
      <w:bodyDiv w:val="1"/>
      <w:marLeft w:val="0"/>
      <w:marRight w:val="0"/>
      <w:marTop w:val="0"/>
      <w:marBottom w:val="0"/>
      <w:divBdr>
        <w:top w:val="none" w:sz="0" w:space="0" w:color="auto"/>
        <w:left w:val="none" w:sz="0" w:space="0" w:color="auto"/>
        <w:bottom w:val="none" w:sz="0" w:space="0" w:color="auto"/>
        <w:right w:val="none" w:sz="0" w:space="0" w:color="auto"/>
      </w:divBdr>
    </w:div>
    <w:div w:id="644312766">
      <w:marLeft w:val="48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5819735">
      <w:marLeft w:val="48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8362736">
      <w:marLeft w:val="480"/>
      <w:marRight w:val="0"/>
      <w:marTop w:val="0"/>
      <w:marBottom w:val="0"/>
      <w:divBdr>
        <w:top w:val="none" w:sz="0" w:space="0" w:color="auto"/>
        <w:left w:val="none" w:sz="0" w:space="0" w:color="auto"/>
        <w:bottom w:val="none" w:sz="0" w:space="0" w:color="auto"/>
        <w:right w:val="none" w:sz="0" w:space="0" w:color="auto"/>
      </w:divBdr>
    </w:div>
    <w:div w:id="649552797">
      <w:bodyDiv w:val="1"/>
      <w:marLeft w:val="0"/>
      <w:marRight w:val="0"/>
      <w:marTop w:val="0"/>
      <w:marBottom w:val="0"/>
      <w:divBdr>
        <w:top w:val="none" w:sz="0" w:space="0" w:color="auto"/>
        <w:left w:val="none" w:sz="0" w:space="0" w:color="auto"/>
        <w:bottom w:val="none" w:sz="0" w:space="0" w:color="auto"/>
        <w:right w:val="none" w:sz="0" w:space="0" w:color="auto"/>
      </w:divBdr>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0211842">
      <w:bodyDiv w:val="1"/>
      <w:marLeft w:val="0"/>
      <w:marRight w:val="0"/>
      <w:marTop w:val="0"/>
      <w:marBottom w:val="0"/>
      <w:divBdr>
        <w:top w:val="none" w:sz="0" w:space="0" w:color="auto"/>
        <w:left w:val="none" w:sz="0" w:space="0" w:color="auto"/>
        <w:bottom w:val="none" w:sz="0" w:space="0" w:color="auto"/>
        <w:right w:val="none" w:sz="0" w:space="0" w:color="auto"/>
      </w:divBdr>
    </w:div>
    <w:div w:id="650327471">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367699">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5844074">
      <w:marLeft w:val="48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287814">
      <w:marLeft w:val="48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5861257">
      <w:marLeft w:val="480"/>
      <w:marRight w:val="0"/>
      <w:marTop w:val="0"/>
      <w:marBottom w:val="0"/>
      <w:divBdr>
        <w:top w:val="none" w:sz="0" w:space="0" w:color="auto"/>
        <w:left w:val="none" w:sz="0" w:space="0" w:color="auto"/>
        <w:bottom w:val="none" w:sz="0" w:space="0" w:color="auto"/>
        <w:right w:val="none" w:sz="0" w:space="0" w:color="auto"/>
      </w:divBdr>
    </w:div>
    <w:div w:id="665935486">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517871">
      <w:marLeft w:val="48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69598214">
      <w:bodyDiv w:val="1"/>
      <w:marLeft w:val="0"/>
      <w:marRight w:val="0"/>
      <w:marTop w:val="0"/>
      <w:marBottom w:val="0"/>
      <w:divBdr>
        <w:top w:val="none" w:sz="0" w:space="0" w:color="auto"/>
        <w:left w:val="none" w:sz="0" w:space="0" w:color="auto"/>
        <w:bottom w:val="none" w:sz="0" w:space="0" w:color="auto"/>
        <w:right w:val="none" w:sz="0" w:space="0" w:color="auto"/>
      </w:divBdr>
    </w:div>
    <w:div w:id="674500719">
      <w:marLeft w:val="48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4769339">
      <w:marLeft w:val="480"/>
      <w:marRight w:val="0"/>
      <w:marTop w:val="0"/>
      <w:marBottom w:val="0"/>
      <w:divBdr>
        <w:top w:val="none" w:sz="0" w:space="0" w:color="auto"/>
        <w:left w:val="none" w:sz="0" w:space="0" w:color="auto"/>
        <w:bottom w:val="none" w:sz="0" w:space="0" w:color="auto"/>
        <w:right w:val="none" w:sz="0" w:space="0" w:color="auto"/>
      </w:divBdr>
    </w:div>
    <w:div w:id="675621393">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000680">
      <w:marLeft w:val="48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8895223">
      <w:marLeft w:val="48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79427312">
      <w:marLeft w:val="480"/>
      <w:marRight w:val="0"/>
      <w:marTop w:val="0"/>
      <w:marBottom w:val="0"/>
      <w:divBdr>
        <w:top w:val="none" w:sz="0" w:space="0" w:color="auto"/>
        <w:left w:val="none" w:sz="0" w:space="0" w:color="auto"/>
        <w:bottom w:val="none" w:sz="0" w:space="0" w:color="auto"/>
        <w:right w:val="none" w:sz="0" w:space="0" w:color="auto"/>
      </w:divBdr>
    </w:div>
    <w:div w:id="680157744">
      <w:bodyDiv w:val="1"/>
      <w:marLeft w:val="0"/>
      <w:marRight w:val="0"/>
      <w:marTop w:val="0"/>
      <w:marBottom w:val="0"/>
      <w:divBdr>
        <w:top w:val="none" w:sz="0" w:space="0" w:color="auto"/>
        <w:left w:val="none" w:sz="0" w:space="0" w:color="auto"/>
        <w:bottom w:val="none" w:sz="0" w:space="0" w:color="auto"/>
        <w:right w:val="none" w:sz="0" w:space="0" w:color="auto"/>
      </w:divBdr>
    </w:div>
    <w:div w:id="680208342">
      <w:marLeft w:val="48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475536">
      <w:marLeft w:val="48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780919">
      <w:marLeft w:val="48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105613">
      <w:marLeft w:val="48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4232724">
      <w:bodyDiv w:val="1"/>
      <w:marLeft w:val="0"/>
      <w:marRight w:val="0"/>
      <w:marTop w:val="0"/>
      <w:marBottom w:val="0"/>
      <w:divBdr>
        <w:top w:val="none" w:sz="0" w:space="0" w:color="auto"/>
        <w:left w:val="none" w:sz="0" w:space="0" w:color="auto"/>
        <w:bottom w:val="none" w:sz="0" w:space="0" w:color="auto"/>
        <w:right w:val="none" w:sz="0" w:space="0" w:color="auto"/>
      </w:divBdr>
    </w:div>
    <w:div w:id="695279523">
      <w:marLeft w:val="48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8091889">
      <w:marLeft w:val="48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0201452">
      <w:marLeft w:val="48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185647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250846">
      <w:marLeft w:val="48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6294241">
      <w:bodyDiv w:val="1"/>
      <w:marLeft w:val="0"/>
      <w:marRight w:val="0"/>
      <w:marTop w:val="0"/>
      <w:marBottom w:val="0"/>
      <w:divBdr>
        <w:top w:val="none" w:sz="0" w:space="0" w:color="auto"/>
        <w:left w:val="none" w:sz="0" w:space="0" w:color="auto"/>
        <w:bottom w:val="none" w:sz="0" w:space="0" w:color="auto"/>
        <w:right w:val="none" w:sz="0" w:space="0" w:color="auto"/>
      </w:divBdr>
    </w:div>
    <w:div w:id="706758515">
      <w:marLeft w:val="480"/>
      <w:marRight w:val="0"/>
      <w:marTop w:val="0"/>
      <w:marBottom w:val="0"/>
      <w:divBdr>
        <w:top w:val="none" w:sz="0" w:space="0" w:color="auto"/>
        <w:left w:val="none" w:sz="0" w:space="0" w:color="auto"/>
        <w:bottom w:val="none" w:sz="0" w:space="0" w:color="auto"/>
        <w:right w:val="none" w:sz="0" w:space="0" w:color="auto"/>
      </w:divBdr>
    </w:div>
    <w:div w:id="706832811">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08143434">
      <w:marLeft w:val="48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235170">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6902125">
      <w:bodyDiv w:val="1"/>
      <w:marLeft w:val="0"/>
      <w:marRight w:val="0"/>
      <w:marTop w:val="0"/>
      <w:marBottom w:val="0"/>
      <w:divBdr>
        <w:top w:val="none" w:sz="0" w:space="0" w:color="auto"/>
        <w:left w:val="none" w:sz="0" w:space="0" w:color="auto"/>
        <w:bottom w:val="none" w:sz="0" w:space="0" w:color="auto"/>
        <w:right w:val="none" w:sz="0" w:space="0" w:color="auto"/>
      </w:divBdr>
    </w:div>
    <w:div w:id="717586186">
      <w:marLeft w:val="480"/>
      <w:marRight w:val="0"/>
      <w:marTop w:val="0"/>
      <w:marBottom w:val="0"/>
      <w:divBdr>
        <w:top w:val="none" w:sz="0" w:space="0" w:color="auto"/>
        <w:left w:val="none" w:sz="0" w:space="0" w:color="auto"/>
        <w:bottom w:val="none" w:sz="0" w:space="0" w:color="auto"/>
        <w:right w:val="none" w:sz="0" w:space="0" w:color="auto"/>
      </w:divBdr>
    </w:div>
    <w:div w:id="718356418">
      <w:marLeft w:val="480"/>
      <w:marRight w:val="0"/>
      <w:marTop w:val="0"/>
      <w:marBottom w:val="0"/>
      <w:divBdr>
        <w:top w:val="none" w:sz="0" w:space="0" w:color="auto"/>
        <w:left w:val="none" w:sz="0" w:space="0" w:color="auto"/>
        <w:bottom w:val="none" w:sz="0" w:space="0" w:color="auto"/>
        <w:right w:val="none" w:sz="0" w:space="0" w:color="auto"/>
      </w:divBdr>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8632281">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076123">
      <w:marLeft w:val="48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7342525">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0231812">
      <w:marLeft w:val="480"/>
      <w:marRight w:val="0"/>
      <w:marTop w:val="0"/>
      <w:marBottom w:val="0"/>
      <w:divBdr>
        <w:top w:val="none" w:sz="0" w:space="0" w:color="auto"/>
        <w:left w:val="none" w:sz="0" w:space="0" w:color="auto"/>
        <w:bottom w:val="none" w:sz="0" w:space="0" w:color="auto"/>
        <w:right w:val="none" w:sz="0" w:space="0" w:color="auto"/>
      </w:divBdr>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197303">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2385127">
      <w:bodyDiv w:val="1"/>
      <w:marLeft w:val="0"/>
      <w:marRight w:val="0"/>
      <w:marTop w:val="0"/>
      <w:marBottom w:val="0"/>
      <w:divBdr>
        <w:top w:val="none" w:sz="0" w:space="0" w:color="auto"/>
        <w:left w:val="none" w:sz="0" w:space="0" w:color="auto"/>
        <w:bottom w:val="none" w:sz="0" w:space="0" w:color="auto"/>
        <w:right w:val="none" w:sz="0" w:space="0" w:color="auto"/>
      </w:divBdr>
    </w:div>
    <w:div w:id="732432497">
      <w:bodyDiv w:val="1"/>
      <w:marLeft w:val="0"/>
      <w:marRight w:val="0"/>
      <w:marTop w:val="0"/>
      <w:marBottom w:val="0"/>
      <w:divBdr>
        <w:top w:val="none" w:sz="0" w:space="0" w:color="auto"/>
        <w:left w:val="none" w:sz="0" w:space="0" w:color="auto"/>
        <w:bottom w:val="none" w:sz="0" w:space="0" w:color="auto"/>
        <w:right w:val="none" w:sz="0" w:space="0" w:color="auto"/>
      </w:divBdr>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093867">
      <w:bodyDiv w:val="1"/>
      <w:marLeft w:val="0"/>
      <w:marRight w:val="0"/>
      <w:marTop w:val="0"/>
      <w:marBottom w:val="0"/>
      <w:divBdr>
        <w:top w:val="none" w:sz="0" w:space="0" w:color="auto"/>
        <w:left w:val="none" w:sz="0" w:space="0" w:color="auto"/>
        <w:bottom w:val="none" w:sz="0" w:space="0" w:color="auto"/>
        <w:right w:val="none" w:sz="0" w:space="0" w:color="auto"/>
      </w:divBdr>
    </w:div>
    <w:div w:id="737678650">
      <w:marLeft w:val="48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0522644">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47191731">
      <w:marLeft w:val="480"/>
      <w:marRight w:val="0"/>
      <w:marTop w:val="0"/>
      <w:marBottom w:val="0"/>
      <w:divBdr>
        <w:top w:val="none" w:sz="0" w:space="0" w:color="auto"/>
        <w:left w:val="none" w:sz="0" w:space="0" w:color="auto"/>
        <w:bottom w:val="none" w:sz="0" w:space="0" w:color="auto"/>
        <w:right w:val="none" w:sz="0" w:space="0" w:color="auto"/>
      </w:divBdr>
    </w:div>
    <w:div w:id="749890454">
      <w:marLeft w:val="48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0272713">
      <w:marLeft w:val="480"/>
      <w:marRight w:val="0"/>
      <w:marTop w:val="0"/>
      <w:marBottom w:val="0"/>
      <w:divBdr>
        <w:top w:val="none" w:sz="0" w:space="0" w:color="auto"/>
        <w:left w:val="none" w:sz="0" w:space="0" w:color="auto"/>
        <w:bottom w:val="none" w:sz="0" w:space="0" w:color="auto"/>
        <w:right w:val="none" w:sz="0" w:space="0" w:color="auto"/>
      </w:divBdr>
    </w:div>
    <w:div w:id="751200207">
      <w:marLeft w:val="48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1901611">
      <w:marLeft w:val="48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093581">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528043">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59911564">
      <w:marLeft w:val="48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1336440">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2871608">
      <w:marLeft w:val="48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3499915">
      <w:marLeft w:val="48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0320052">
      <w:bodyDiv w:val="1"/>
      <w:marLeft w:val="0"/>
      <w:marRight w:val="0"/>
      <w:marTop w:val="0"/>
      <w:marBottom w:val="0"/>
      <w:divBdr>
        <w:top w:val="none" w:sz="0" w:space="0" w:color="auto"/>
        <w:left w:val="none" w:sz="0" w:space="0" w:color="auto"/>
        <w:bottom w:val="none" w:sz="0" w:space="0" w:color="auto"/>
        <w:right w:val="none" w:sz="0" w:space="0" w:color="auto"/>
      </w:divBdr>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2359180">
      <w:marLeft w:val="480"/>
      <w:marRight w:val="0"/>
      <w:marTop w:val="0"/>
      <w:marBottom w:val="0"/>
      <w:divBdr>
        <w:top w:val="none" w:sz="0" w:space="0" w:color="auto"/>
        <w:left w:val="none" w:sz="0" w:space="0" w:color="auto"/>
        <w:bottom w:val="none" w:sz="0" w:space="0" w:color="auto"/>
        <w:right w:val="none" w:sz="0" w:space="0" w:color="auto"/>
      </w:divBdr>
    </w:div>
    <w:div w:id="772670182">
      <w:marLeft w:val="480"/>
      <w:marRight w:val="0"/>
      <w:marTop w:val="0"/>
      <w:marBottom w:val="0"/>
      <w:divBdr>
        <w:top w:val="none" w:sz="0" w:space="0" w:color="auto"/>
        <w:left w:val="none" w:sz="0" w:space="0" w:color="auto"/>
        <w:bottom w:val="none" w:sz="0" w:space="0" w:color="auto"/>
        <w:right w:val="none" w:sz="0" w:space="0" w:color="auto"/>
      </w:divBdr>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339883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171630">
      <w:marLeft w:val="480"/>
      <w:marRight w:val="0"/>
      <w:marTop w:val="0"/>
      <w:marBottom w:val="0"/>
      <w:divBdr>
        <w:top w:val="none" w:sz="0" w:space="0" w:color="auto"/>
        <w:left w:val="none" w:sz="0" w:space="0" w:color="auto"/>
        <w:bottom w:val="none" w:sz="0" w:space="0" w:color="auto"/>
        <w:right w:val="none" w:sz="0" w:space="0" w:color="auto"/>
      </w:divBdr>
    </w:div>
    <w:div w:id="776292351">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77138160">
      <w:marLeft w:val="480"/>
      <w:marRight w:val="0"/>
      <w:marTop w:val="0"/>
      <w:marBottom w:val="0"/>
      <w:divBdr>
        <w:top w:val="none" w:sz="0" w:space="0" w:color="auto"/>
        <w:left w:val="none" w:sz="0" w:space="0" w:color="auto"/>
        <w:bottom w:val="none" w:sz="0" w:space="0" w:color="auto"/>
        <w:right w:val="none" w:sz="0" w:space="0" w:color="auto"/>
      </w:divBdr>
    </w:div>
    <w:div w:id="777717863">
      <w:marLeft w:val="480"/>
      <w:marRight w:val="0"/>
      <w:marTop w:val="0"/>
      <w:marBottom w:val="0"/>
      <w:divBdr>
        <w:top w:val="none" w:sz="0" w:space="0" w:color="auto"/>
        <w:left w:val="none" w:sz="0" w:space="0" w:color="auto"/>
        <w:bottom w:val="none" w:sz="0" w:space="0" w:color="auto"/>
        <w:right w:val="none" w:sz="0" w:space="0" w:color="auto"/>
      </w:divBdr>
    </w:div>
    <w:div w:id="778836824">
      <w:marLeft w:val="48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539139">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8627226">
      <w:bodyDiv w:val="1"/>
      <w:marLeft w:val="0"/>
      <w:marRight w:val="0"/>
      <w:marTop w:val="0"/>
      <w:marBottom w:val="0"/>
      <w:divBdr>
        <w:top w:val="none" w:sz="0" w:space="0" w:color="auto"/>
        <w:left w:val="none" w:sz="0" w:space="0" w:color="auto"/>
        <w:bottom w:val="none" w:sz="0" w:space="0" w:color="auto"/>
        <w:right w:val="none" w:sz="0" w:space="0" w:color="auto"/>
      </w:divBdr>
    </w:div>
    <w:div w:id="789669777">
      <w:marLeft w:val="48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4979455">
      <w:marLeft w:val="48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798377431">
      <w:bodyDiv w:val="1"/>
      <w:marLeft w:val="0"/>
      <w:marRight w:val="0"/>
      <w:marTop w:val="0"/>
      <w:marBottom w:val="0"/>
      <w:divBdr>
        <w:top w:val="none" w:sz="0" w:space="0" w:color="auto"/>
        <w:left w:val="none" w:sz="0" w:space="0" w:color="auto"/>
        <w:bottom w:val="none" w:sz="0" w:space="0" w:color="auto"/>
        <w:right w:val="none" w:sz="0" w:space="0" w:color="auto"/>
      </w:divBdr>
    </w:div>
    <w:div w:id="798451461">
      <w:marLeft w:val="480"/>
      <w:marRight w:val="0"/>
      <w:marTop w:val="0"/>
      <w:marBottom w:val="0"/>
      <w:divBdr>
        <w:top w:val="none" w:sz="0" w:space="0" w:color="auto"/>
        <w:left w:val="none" w:sz="0" w:space="0" w:color="auto"/>
        <w:bottom w:val="none" w:sz="0" w:space="0" w:color="auto"/>
        <w:right w:val="none" w:sz="0" w:space="0" w:color="auto"/>
      </w:divBdr>
    </w:div>
    <w:div w:id="799570768">
      <w:bodyDiv w:val="1"/>
      <w:marLeft w:val="0"/>
      <w:marRight w:val="0"/>
      <w:marTop w:val="0"/>
      <w:marBottom w:val="0"/>
      <w:divBdr>
        <w:top w:val="none" w:sz="0" w:space="0" w:color="auto"/>
        <w:left w:val="none" w:sz="0" w:space="0" w:color="auto"/>
        <w:bottom w:val="none" w:sz="0" w:space="0" w:color="auto"/>
        <w:right w:val="none" w:sz="0" w:space="0" w:color="auto"/>
      </w:divBdr>
    </w:div>
    <w:div w:id="799959689">
      <w:bodyDiv w:val="1"/>
      <w:marLeft w:val="0"/>
      <w:marRight w:val="0"/>
      <w:marTop w:val="0"/>
      <w:marBottom w:val="0"/>
      <w:divBdr>
        <w:top w:val="none" w:sz="0" w:space="0" w:color="auto"/>
        <w:left w:val="none" w:sz="0" w:space="0" w:color="auto"/>
        <w:bottom w:val="none" w:sz="0" w:space="0" w:color="auto"/>
        <w:right w:val="none" w:sz="0" w:space="0" w:color="auto"/>
      </w:divBdr>
    </w:div>
    <w:div w:id="803813752">
      <w:marLeft w:val="48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4592023">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5976909">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7476151">
      <w:bodyDiv w:val="1"/>
      <w:marLeft w:val="0"/>
      <w:marRight w:val="0"/>
      <w:marTop w:val="0"/>
      <w:marBottom w:val="0"/>
      <w:divBdr>
        <w:top w:val="none" w:sz="0" w:space="0" w:color="auto"/>
        <w:left w:val="none" w:sz="0" w:space="0" w:color="auto"/>
        <w:bottom w:val="none" w:sz="0" w:space="0" w:color="auto"/>
        <w:right w:val="none" w:sz="0" w:space="0" w:color="auto"/>
      </w:divBdr>
    </w:div>
    <w:div w:id="808211597">
      <w:marLeft w:val="48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177210">
      <w:marLeft w:val="48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09981825">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5679693">
      <w:marLeft w:val="480"/>
      <w:marRight w:val="0"/>
      <w:marTop w:val="0"/>
      <w:marBottom w:val="0"/>
      <w:divBdr>
        <w:top w:val="none" w:sz="0" w:space="0" w:color="auto"/>
        <w:left w:val="none" w:sz="0" w:space="0" w:color="auto"/>
        <w:bottom w:val="none" w:sz="0" w:space="0" w:color="auto"/>
        <w:right w:val="none" w:sz="0" w:space="0" w:color="auto"/>
      </w:divBdr>
    </w:div>
    <w:div w:id="816267112">
      <w:marLeft w:val="48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454177">
      <w:marLeft w:val="48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7957222">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088102">
      <w:marLeft w:val="48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2894756">
      <w:marLeft w:val="48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053613">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7287662">
      <w:marLeft w:val="48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29180712">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2258304">
      <w:marLeft w:val="48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3647604">
      <w:marLeft w:val="480"/>
      <w:marRight w:val="0"/>
      <w:marTop w:val="0"/>
      <w:marBottom w:val="0"/>
      <w:divBdr>
        <w:top w:val="none" w:sz="0" w:space="0" w:color="auto"/>
        <w:left w:val="none" w:sz="0" w:space="0" w:color="auto"/>
        <w:bottom w:val="none" w:sz="0" w:space="0" w:color="auto"/>
        <w:right w:val="none" w:sz="0" w:space="0" w:color="auto"/>
      </w:divBdr>
    </w:div>
    <w:div w:id="834154130">
      <w:marLeft w:val="48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198137">
      <w:marLeft w:val="48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0244769">
      <w:bodyDiv w:val="1"/>
      <w:marLeft w:val="0"/>
      <w:marRight w:val="0"/>
      <w:marTop w:val="0"/>
      <w:marBottom w:val="0"/>
      <w:divBdr>
        <w:top w:val="none" w:sz="0" w:space="0" w:color="auto"/>
        <w:left w:val="none" w:sz="0" w:space="0" w:color="auto"/>
        <w:bottom w:val="none" w:sz="0" w:space="0" w:color="auto"/>
        <w:right w:val="none" w:sz="0" w:space="0" w:color="auto"/>
      </w:divBdr>
    </w:div>
    <w:div w:id="841696700">
      <w:bodyDiv w:val="1"/>
      <w:marLeft w:val="0"/>
      <w:marRight w:val="0"/>
      <w:marTop w:val="0"/>
      <w:marBottom w:val="0"/>
      <w:divBdr>
        <w:top w:val="none" w:sz="0" w:space="0" w:color="auto"/>
        <w:left w:val="none" w:sz="0" w:space="0" w:color="auto"/>
        <w:bottom w:val="none" w:sz="0" w:space="0" w:color="auto"/>
        <w:right w:val="none" w:sz="0" w:space="0" w:color="auto"/>
      </w:divBdr>
    </w:div>
    <w:div w:id="843327599">
      <w:marLeft w:val="48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855247">
      <w:marLeft w:val="48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6674034">
      <w:marLeft w:val="480"/>
      <w:marRight w:val="0"/>
      <w:marTop w:val="0"/>
      <w:marBottom w:val="0"/>
      <w:divBdr>
        <w:top w:val="none" w:sz="0" w:space="0" w:color="auto"/>
        <w:left w:val="none" w:sz="0" w:space="0" w:color="auto"/>
        <w:bottom w:val="none" w:sz="0" w:space="0" w:color="auto"/>
        <w:right w:val="none" w:sz="0" w:space="0" w:color="auto"/>
      </w:divBdr>
    </w:div>
    <w:div w:id="846747402">
      <w:marLeft w:val="480"/>
      <w:marRight w:val="0"/>
      <w:marTop w:val="0"/>
      <w:marBottom w:val="0"/>
      <w:divBdr>
        <w:top w:val="none" w:sz="0" w:space="0" w:color="auto"/>
        <w:left w:val="none" w:sz="0" w:space="0" w:color="auto"/>
        <w:bottom w:val="none" w:sz="0" w:space="0" w:color="auto"/>
        <w:right w:val="none" w:sz="0" w:space="0" w:color="auto"/>
      </w:divBdr>
    </w:div>
    <w:div w:id="847908376">
      <w:marLeft w:val="48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8712958">
      <w:bodyDiv w:val="1"/>
      <w:marLeft w:val="0"/>
      <w:marRight w:val="0"/>
      <w:marTop w:val="0"/>
      <w:marBottom w:val="0"/>
      <w:divBdr>
        <w:top w:val="none" w:sz="0" w:space="0" w:color="auto"/>
        <w:left w:val="none" w:sz="0" w:space="0" w:color="auto"/>
        <w:bottom w:val="none" w:sz="0" w:space="0" w:color="auto"/>
        <w:right w:val="none" w:sz="0" w:space="0" w:color="auto"/>
      </w:divBdr>
    </w:div>
    <w:div w:id="848836646">
      <w:marLeft w:val="48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49757192">
      <w:marLeft w:val="480"/>
      <w:marRight w:val="0"/>
      <w:marTop w:val="0"/>
      <w:marBottom w:val="0"/>
      <w:divBdr>
        <w:top w:val="none" w:sz="0" w:space="0" w:color="auto"/>
        <w:left w:val="none" w:sz="0" w:space="0" w:color="auto"/>
        <w:bottom w:val="none" w:sz="0" w:space="0" w:color="auto"/>
        <w:right w:val="none" w:sz="0" w:space="0" w:color="auto"/>
      </w:divBdr>
    </w:div>
    <w:div w:id="851143838">
      <w:marLeft w:val="480"/>
      <w:marRight w:val="0"/>
      <w:marTop w:val="0"/>
      <w:marBottom w:val="0"/>
      <w:divBdr>
        <w:top w:val="none" w:sz="0" w:space="0" w:color="auto"/>
        <w:left w:val="none" w:sz="0" w:space="0" w:color="auto"/>
        <w:bottom w:val="none" w:sz="0" w:space="0" w:color="auto"/>
        <w:right w:val="none" w:sz="0" w:space="0" w:color="auto"/>
      </w:divBdr>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08038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270148">
      <w:marLeft w:val="48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6965377">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207379">
      <w:marLeft w:val="480"/>
      <w:marRight w:val="0"/>
      <w:marTop w:val="0"/>
      <w:marBottom w:val="0"/>
      <w:divBdr>
        <w:top w:val="none" w:sz="0" w:space="0" w:color="auto"/>
        <w:left w:val="none" w:sz="0" w:space="0" w:color="auto"/>
        <w:bottom w:val="none" w:sz="0" w:space="0" w:color="auto"/>
        <w:right w:val="none" w:sz="0" w:space="0" w:color="auto"/>
      </w:divBdr>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5950633">
      <w:marLeft w:val="48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140387">
      <w:bodyDiv w:val="1"/>
      <w:marLeft w:val="0"/>
      <w:marRight w:val="0"/>
      <w:marTop w:val="0"/>
      <w:marBottom w:val="0"/>
      <w:divBdr>
        <w:top w:val="none" w:sz="0" w:space="0" w:color="auto"/>
        <w:left w:val="none" w:sz="0" w:space="0" w:color="auto"/>
        <w:bottom w:val="none" w:sz="0" w:space="0" w:color="auto"/>
        <w:right w:val="none" w:sz="0" w:space="0" w:color="auto"/>
      </w:divBdr>
    </w:div>
    <w:div w:id="866455398">
      <w:bodyDiv w:val="1"/>
      <w:marLeft w:val="0"/>
      <w:marRight w:val="0"/>
      <w:marTop w:val="0"/>
      <w:marBottom w:val="0"/>
      <w:divBdr>
        <w:top w:val="none" w:sz="0" w:space="0" w:color="auto"/>
        <w:left w:val="none" w:sz="0" w:space="0" w:color="auto"/>
        <w:bottom w:val="none" w:sz="0" w:space="0" w:color="auto"/>
        <w:right w:val="none" w:sz="0" w:space="0" w:color="auto"/>
      </w:divBdr>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04897">
      <w:marLeft w:val="48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8762088">
      <w:marLeft w:val="480"/>
      <w:marRight w:val="0"/>
      <w:marTop w:val="0"/>
      <w:marBottom w:val="0"/>
      <w:divBdr>
        <w:top w:val="none" w:sz="0" w:space="0" w:color="auto"/>
        <w:left w:val="none" w:sz="0" w:space="0" w:color="auto"/>
        <w:bottom w:val="none" w:sz="0" w:space="0" w:color="auto"/>
        <w:right w:val="none" w:sz="0" w:space="0" w:color="auto"/>
      </w:divBdr>
    </w:div>
    <w:div w:id="869027801">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69799856">
      <w:bodyDiv w:val="1"/>
      <w:marLeft w:val="0"/>
      <w:marRight w:val="0"/>
      <w:marTop w:val="0"/>
      <w:marBottom w:val="0"/>
      <w:divBdr>
        <w:top w:val="none" w:sz="0" w:space="0" w:color="auto"/>
        <w:left w:val="none" w:sz="0" w:space="0" w:color="auto"/>
        <w:bottom w:val="none" w:sz="0" w:space="0" w:color="auto"/>
        <w:right w:val="none" w:sz="0" w:space="0" w:color="auto"/>
      </w:divBdr>
    </w:div>
    <w:div w:id="870188107">
      <w:bodyDiv w:val="1"/>
      <w:marLeft w:val="0"/>
      <w:marRight w:val="0"/>
      <w:marTop w:val="0"/>
      <w:marBottom w:val="0"/>
      <w:divBdr>
        <w:top w:val="none" w:sz="0" w:space="0" w:color="auto"/>
        <w:left w:val="none" w:sz="0" w:space="0" w:color="auto"/>
        <w:bottom w:val="none" w:sz="0" w:space="0" w:color="auto"/>
        <w:right w:val="none" w:sz="0" w:space="0" w:color="auto"/>
      </w:divBdr>
    </w:div>
    <w:div w:id="870804693">
      <w:marLeft w:val="48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5969657">
      <w:marLeft w:val="480"/>
      <w:marRight w:val="0"/>
      <w:marTop w:val="0"/>
      <w:marBottom w:val="0"/>
      <w:divBdr>
        <w:top w:val="none" w:sz="0" w:space="0" w:color="auto"/>
        <w:left w:val="none" w:sz="0" w:space="0" w:color="auto"/>
        <w:bottom w:val="none" w:sz="0" w:space="0" w:color="auto"/>
        <w:right w:val="none" w:sz="0" w:space="0" w:color="auto"/>
      </w:divBdr>
    </w:div>
    <w:div w:id="877200606">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063194">
      <w:bodyDiv w:val="1"/>
      <w:marLeft w:val="0"/>
      <w:marRight w:val="0"/>
      <w:marTop w:val="0"/>
      <w:marBottom w:val="0"/>
      <w:divBdr>
        <w:top w:val="none" w:sz="0" w:space="0" w:color="auto"/>
        <w:left w:val="none" w:sz="0" w:space="0" w:color="auto"/>
        <w:bottom w:val="none" w:sz="0" w:space="0" w:color="auto"/>
        <w:right w:val="none" w:sz="0" w:space="0" w:color="auto"/>
      </w:divBdr>
    </w:div>
    <w:div w:id="883180018">
      <w:marLeft w:val="48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3832924">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8423264">
      <w:marLeft w:val="480"/>
      <w:marRight w:val="0"/>
      <w:marTop w:val="0"/>
      <w:marBottom w:val="0"/>
      <w:divBdr>
        <w:top w:val="none" w:sz="0" w:space="0" w:color="auto"/>
        <w:left w:val="none" w:sz="0" w:space="0" w:color="auto"/>
        <w:bottom w:val="none" w:sz="0" w:space="0" w:color="auto"/>
        <w:right w:val="none" w:sz="0" w:space="0" w:color="auto"/>
      </w:divBdr>
    </w:div>
    <w:div w:id="888808288">
      <w:marLeft w:val="48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197070">
      <w:marLeft w:val="48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89459827">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1697068">
      <w:marLeft w:val="48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4971564">
      <w:bodyDiv w:val="1"/>
      <w:marLeft w:val="0"/>
      <w:marRight w:val="0"/>
      <w:marTop w:val="0"/>
      <w:marBottom w:val="0"/>
      <w:divBdr>
        <w:top w:val="none" w:sz="0" w:space="0" w:color="auto"/>
        <w:left w:val="none" w:sz="0" w:space="0" w:color="auto"/>
        <w:bottom w:val="none" w:sz="0" w:space="0" w:color="auto"/>
        <w:right w:val="none" w:sz="0" w:space="0" w:color="auto"/>
      </w:divBdr>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6284835">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8898747">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040408">
      <w:marLeft w:val="480"/>
      <w:marRight w:val="0"/>
      <w:marTop w:val="0"/>
      <w:marBottom w:val="0"/>
      <w:divBdr>
        <w:top w:val="none" w:sz="0" w:space="0" w:color="auto"/>
        <w:left w:val="none" w:sz="0" w:space="0" w:color="auto"/>
        <w:bottom w:val="none" w:sz="0" w:space="0" w:color="auto"/>
        <w:right w:val="none" w:sz="0" w:space="0" w:color="auto"/>
      </w:divBdr>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265502">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088623">
      <w:marLeft w:val="48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1624296">
      <w:bodyDiv w:val="1"/>
      <w:marLeft w:val="0"/>
      <w:marRight w:val="0"/>
      <w:marTop w:val="0"/>
      <w:marBottom w:val="0"/>
      <w:divBdr>
        <w:top w:val="none" w:sz="0" w:space="0" w:color="auto"/>
        <w:left w:val="none" w:sz="0" w:space="0" w:color="auto"/>
        <w:bottom w:val="none" w:sz="0" w:space="0" w:color="auto"/>
        <w:right w:val="none" w:sz="0" w:space="0" w:color="auto"/>
      </w:divBdr>
      <w:divsChild>
        <w:div w:id="1564367792">
          <w:marLeft w:val="480"/>
          <w:marRight w:val="0"/>
          <w:marTop w:val="0"/>
          <w:marBottom w:val="0"/>
          <w:divBdr>
            <w:top w:val="none" w:sz="0" w:space="0" w:color="auto"/>
            <w:left w:val="none" w:sz="0" w:space="0" w:color="auto"/>
            <w:bottom w:val="none" w:sz="0" w:space="0" w:color="auto"/>
            <w:right w:val="none" w:sz="0" w:space="0" w:color="auto"/>
          </w:divBdr>
        </w:div>
        <w:div w:id="1113791738">
          <w:marLeft w:val="480"/>
          <w:marRight w:val="0"/>
          <w:marTop w:val="0"/>
          <w:marBottom w:val="0"/>
          <w:divBdr>
            <w:top w:val="none" w:sz="0" w:space="0" w:color="auto"/>
            <w:left w:val="none" w:sz="0" w:space="0" w:color="auto"/>
            <w:bottom w:val="none" w:sz="0" w:space="0" w:color="auto"/>
            <w:right w:val="none" w:sz="0" w:space="0" w:color="auto"/>
          </w:divBdr>
        </w:div>
        <w:div w:id="762727859">
          <w:marLeft w:val="480"/>
          <w:marRight w:val="0"/>
          <w:marTop w:val="0"/>
          <w:marBottom w:val="0"/>
          <w:divBdr>
            <w:top w:val="none" w:sz="0" w:space="0" w:color="auto"/>
            <w:left w:val="none" w:sz="0" w:space="0" w:color="auto"/>
            <w:bottom w:val="none" w:sz="0" w:space="0" w:color="auto"/>
            <w:right w:val="none" w:sz="0" w:space="0" w:color="auto"/>
          </w:divBdr>
        </w:div>
        <w:div w:id="1984266044">
          <w:marLeft w:val="480"/>
          <w:marRight w:val="0"/>
          <w:marTop w:val="0"/>
          <w:marBottom w:val="0"/>
          <w:divBdr>
            <w:top w:val="none" w:sz="0" w:space="0" w:color="auto"/>
            <w:left w:val="none" w:sz="0" w:space="0" w:color="auto"/>
            <w:bottom w:val="none" w:sz="0" w:space="0" w:color="auto"/>
            <w:right w:val="none" w:sz="0" w:space="0" w:color="auto"/>
          </w:divBdr>
        </w:div>
        <w:div w:id="837384841">
          <w:marLeft w:val="480"/>
          <w:marRight w:val="0"/>
          <w:marTop w:val="0"/>
          <w:marBottom w:val="0"/>
          <w:divBdr>
            <w:top w:val="none" w:sz="0" w:space="0" w:color="auto"/>
            <w:left w:val="none" w:sz="0" w:space="0" w:color="auto"/>
            <w:bottom w:val="none" w:sz="0" w:space="0" w:color="auto"/>
            <w:right w:val="none" w:sz="0" w:space="0" w:color="auto"/>
          </w:divBdr>
        </w:div>
        <w:div w:id="231038842">
          <w:marLeft w:val="480"/>
          <w:marRight w:val="0"/>
          <w:marTop w:val="0"/>
          <w:marBottom w:val="0"/>
          <w:divBdr>
            <w:top w:val="none" w:sz="0" w:space="0" w:color="auto"/>
            <w:left w:val="none" w:sz="0" w:space="0" w:color="auto"/>
            <w:bottom w:val="none" w:sz="0" w:space="0" w:color="auto"/>
            <w:right w:val="none" w:sz="0" w:space="0" w:color="auto"/>
          </w:divBdr>
        </w:div>
        <w:div w:id="2001158751">
          <w:marLeft w:val="480"/>
          <w:marRight w:val="0"/>
          <w:marTop w:val="0"/>
          <w:marBottom w:val="0"/>
          <w:divBdr>
            <w:top w:val="none" w:sz="0" w:space="0" w:color="auto"/>
            <w:left w:val="none" w:sz="0" w:space="0" w:color="auto"/>
            <w:bottom w:val="none" w:sz="0" w:space="0" w:color="auto"/>
            <w:right w:val="none" w:sz="0" w:space="0" w:color="auto"/>
          </w:divBdr>
        </w:div>
        <w:div w:id="1747721158">
          <w:marLeft w:val="480"/>
          <w:marRight w:val="0"/>
          <w:marTop w:val="0"/>
          <w:marBottom w:val="0"/>
          <w:divBdr>
            <w:top w:val="none" w:sz="0" w:space="0" w:color="auto"/>
            <w:left w:val="none" w:sz="0" w:space="0" w:color="auto"/>
            <w:bottom w:val="none" w:sz="0" w:space="0" w:color="auto"/>
            <w:right w:val="none" w:sz="0" w:space="0" w:color="auto"/>
          </w:divBdr>
        </w:div>
        <w:div w:id="799029652">
          <w:marLeft w:val="480"/>
          <w:marRight w:val="0"/>
          <w:marTop w:val="0"/>
          <w:marBottom w:val="0"/>
          <w:divBdr>
            <w:top w:val="none" w:sz="0" w:space="0" w:color="auto"/>
            <w:left w:val="none" w:sz="0" w:space="0" w:color="auto"/>
            <w:bottom w:val="none" w:sz="0" w:space="0" w:color="auto"/>
            <w:right w:val="none" w:sz="0" w:space="0" w:color="auto"/>
          </w:divBdr>
        </w:div>
        <w:div w:id="1452238666">
          <w:marLeft w:val="480"/>
          <w:marRight w:val="0"/>
          <w:marTop w:val="0"/>
          <w:marBottom w:val="0"/>
          <w:divBdr>
            <w:top w:val="none" w:sz="0" w:space="0" w:color="auto"/>
            <w:left w:val="none" w:sz="0" w:space="0" w:color="auto"/>
            <w:bottom w:val="none" w:sz="0" w:space="0" w:color="auto"/>
            <w:right w:val="none" w:sz="0" w:space="0" w:color="auto"/>
          </w:divBdr>
        </w:div>
        <w:div w:id="1102264220">
          <w:marLeft w:val="480"/>
          <w:marRight w:val="0"/>
          <w:marTop w:val="0"/>
          <w:marBottom w:val="0"/>
          <w:divBdr>
            <w:top w:val="none" w:sz="0" w:space="0" w:color="auto"/>
            <w:left w:val="none" w:sz="0" w:space="0" w:color="auto"/>
            <w:bottom w:val="none" w:sz="0" w:space="0" w:color="auto"/>
            <w:right w:val="none" w:sz="0" w:space="0" w:color="auto"/>
          </w:divBdr>
        </w:div>
        <w:div w:id="497186767">
          <w:marLeft w:val="480"/>
          <w:marRight w:val="0"/>
          <w:marTop w:val="0"/>
          <w:marBottom w:val="0"/>
          <w:divBdr>
            <w:top w:val="none" w:sz="0" w:space="0" w:color="auto"/>
            <w:left w:val="none" w:sz="0" w:space="0" w:color="auto"/>
            <w:bottom w:val="none" w:sz="0" w:space="0" w:color="auto"/>
            <w:right w:val="none" w:sz="0" w:space="0" w:color="auto"/>
          </w:divBdr>
        </w:div>
        <w:div w:id="1861622141">
          <w:marLeft w:val="480"/>
          <w:marRight w:val="0"/>
          <w:marTop w:val="0"/>
          <w:marBottom w:val="0"/>
          <w:divBdr>
            <w:top w:val="none" w:sz="0" w:space="0" w:color="auto"/>
            <w:left w:val="none" w:sz="0" w:space="0" w:color="auto"/>
            <w:bottom w:val="none" w:sz="0" w:space="0" w:color="auto"/>
            <w:right w:val="none" w:sz="0" w:space="0" w:color="auto"/>
          </w:divBdr>
        </w:div>
        <w:div w:id="1054892567">
          <w:marLeft w:val="480"/>
          <w:marRight w:val="0"/>
          <w:marTop w:val="0"/>
          <w:marBottom w:val="0"/>
          <w:divBdr>
            <w:top w:val="none" w:sz="0" w:space="0" w:color="auto"/>
            <w:left w:val="none" w:sz="0" w:space="0" w:color="auto"/>
            <w:bottom w:val="none" w:sz="0" w:space="0" w:color="auto"/>
            <w:right w:val="none" w:sz="0" w:space="0" w:color="auto"/>
          </w:divBdr>
        </w:div>
        <w:div w:id="1437559428">
          <w:marLeft w:val="480"/>
          <w:marRight w:val="0"/>
          <w:marTop w:val="0"/>
          <w:marBottom w:val="0"/>
          <w:divBdr>
            <w:top w:val="none" w:sz="0" w:space="0" w:color="auto"/>
            <w:left w:val="none" w:sz="0" w:space="0" w:color="auto"/>
            <w:bottom w:val="none" w:sz="0" w:space="0" w:color="auto"/>
            <w:right w:val="none" w:sz="0" w:space="0" w:color="auto"/>
          </w:divBdr>
        </w:div>
        <w:div w:id="1452942365">
          <w:marLeft w:val="480"/>
          <w:marRight w:val="0"/>
          <w:marTop w:val="0"/>
          <w:marBottom w:val="0"/>
          <w:divBdr>
            <w:top w:val="none" w:sz="0" w:space="0" w:color="auto"/>
            <w:left w:val="none" w:sz="0" w:space="0" w:color="auto"/>
            <w:bottom w:val="none" w:sz="0" w:space="0" w:color="auto"/>
            <w:right w:val="none" w:sz="0" w:space="0" w:color="auto"/>
          </w:divBdr>
        </w:div>
        <w:div w:id="1047143021">
          <w:marLeft w:val="480"/>
          <w:marRight w:val="0"/>
          <w:marTop w:val="0"/>
          <w:marBottom w:val="0"/>
          <w:divBdr>
            <w:top w:val="none" w:sz="0" w:space="0" w:color="auto"/>
            <w:left w:val="none" w:sz="0" w:space="0" w:color="auto"/>
            <w:bottom w:val="none" w:sz="0" w:space="0" w:color="auto"/>
            <w:right w:val="none" w:sz="0" w:space="0" w:color="auto"/>
          </w:divBdr>
        </w:div>
        <w:div w:id="266622449">
          <w:marLeft w:val="480"/>
          <w:marRight w:val="0"/>
          <w:marTop w:val="0"/>
          <w:marBottom w:val="0"/>
          <w:divBdr>
            <w:top w:val="none" w:sz="0" w:space="0" w:color="auto"/>
            <w:left w:val="none" w:sz="0" w:space="0" w:color="auto"/>
            <w:bottom w:val="none" w:sz="0" w:space="0" w:color="auto"/>
            <w:right w:val="none" w:sz="0" w:space="0" w:color="auto"/>
          </w:divBdr>
        </w:div>
        <w:div w:id="783378922">
          <w:marLeft w:val="480"/>
          <w:marRight w:val="0"/>
          <w:marTop w:val="0"/>
          <w:marBottom w:val="0"/>
          <w:divBdr>
            <w:top w:val="none" w:sz="0" w:space="0" w:color="auto"/>
            <w:left w:val="none" w:sz="0" w:space="0" w:color="auto"/>
            <w:bottom w:val="none" w:sz="0" w:space="0" w:color="auto"/>
            <w:right w:val="none" w:sz="0" w:space="0" w:color="auto"/>
          </w:divBdr>
        </w:div>
        <w:div w:id="1071653846">
          <w:marLeft w:val="480"/>
          <w:marRight w:val="0"/>
          <w:marTop w:val="0"/>
          <w:marBottom w:val="0"/>
          <w:divBdr>
            <w:top w:val="none" w:sz="0" w:space="0" w:color="auto"/>
            <w:left w:val="none" w:sz="0" w:space="0" w:color="auto"/>
            <w:bottom w:val="none" w:sz="0" w:space="0" w:color="auto"/>
            <w:right w:val="none" w:sz="0" w:space="0" w:color="auto"/>
          </w:divBdr>
        </w:div>
        <w:div w:id="76489082">
          <w:marLeft w:val="480"/>
          <w:marRight w:val="0"/>
          <w:marTop w:val="0"/>
          <w:marBottom w:val="0"/>
          <w:divBdr>
            <w:top w:val="none" w:sz="0" w:space="0" w:color="auto"/>
            <w:left w:val="none" w:sz="0" w:space="0" w:color="auto"/>
            <w:bottom w:val="none" w:sz="0" w:space="0" w:color="auto"/>
            <w:right w:val="none" w:sz="0" w:space="0" w:color="auto"/>
          </w:divBdr>
        </w:div>
        <w:div w:id="761608296">
          <w:marLeft w:val="480"/>
          <w:marRight w:val="0"/>
          <w:marTop w:val="0"/>
          <w:marBottom w:val="0"/>
          <w:divBdr>
            <w:top w:val="none" w:sz="0" w:space="0" w:color="auto"/>
            <w:left w:val="none" w:sz="0" w:space="0" w:color="auto"/>
            <w:bottom w:val="none" w:sz="0" w:space="0" w:color="auto"/>
            <w:right w:val="none" w:sz="0" w:space="0" w:color="auto"/>
          </w:divBdr>
        </w:div>
        <w:div w:id="745617215">
          <w:marLeft w:val="480"/>
          <w:marRight w:val="0"/>
          <w:marTop w:val="0"/>
          <w:marBottom w:val="0"/>
          <w:divBdr>
            <w:top w:val="none" w:sz="0" w:space="0" w:color="auto"/>
            <w:left w:val="none" w:sz="0" w:space="0" w:color="auto"/>
            <w:bottom w:val="none" w:sz="0" w:space="0" w:color="auto"/>
            <w:right w:val="none" w:sz="0" w:space="0" w:color="auto"/>
          </w:divBdr>
        </w:div>
        <w:div w:id="581455487">
          <w:marLeft w:val="480"/>
          <w:marRight w:val="0"/>
          <w:marTop w:val="0"/>
          <w:marBottom w:val="0"/>
          <w:divBdr>
            <w:top w:val="none" w:sz="0" w:space="0" w:color="auto"/>
            <w:left w:val="none" w:sz="0" w:space="0" w:color="auto"/>
            <w:bottom w:val="none" w:sz="0" w:space="0" w:color="auto"/>
            <w:right w:val="none" w:sz="0" w:space="0" w:color="auto"/>
          </w:divBdr>
        </w:div>
        <w:div w:id="290020662">
          <w:marLeft w:val="480"/>
          <w:marRight w:val="0"/>
          <w:marTop w:val="0"/>
          <w:marBottom w:val="0"/>
          <w:divBdr>
            <w:top w:val="none" w:sz="0" w:space="0" w:color="auto"/>
            <w:left w:val="none" w:sz="0" w:space="0" w:color="auto"/>
            <w:bottom w:val="none" w:sz="0" w:space="0" w:color="auto"/>
            <w:right w:val="none" w:sz="0" w:space="0" w:color="auto"/>
          </w:divBdr>
        </w:div>
        <w:div w:id="1197696272">
          <w:marLeft w:val="480"/>
          <w:marRight w:val="0"/>
          <w:marTop w:val="0"/>
          <w:marBottom w:val="0"/>
          <w:divBdr>
            <w:top w:val="none" w:sz="0" w:space="0" w:color="auto"/>
            <w:left w:val="none" w:sz="0" w:space="0" w:color="auto"/>
            <w:bottom w:val="none" w:sz="0" w:space="0" w:color="auto"/>
            <w:right w:val="none" w:sz="0" w:space="0" w:color="auto"/>
          </w:divBdr>
        </w:div>
        <w:div w:id="23100522">
          <w:marLeft w:val="480"/>
          <w:marRight w:val="0"/>
          <w:marTop w:val="0"/>
          <w:marBottom w:val="0"/>
          <w:divBdr>
            <w:top w:val="none" w:sz="0" w:space="0" w:color="auto"/>
            <w:left w:val="none" w:sz="0" w:space="0" w:color="auto"/>
            <w:bottom w:val="none" w:sz="0" w:space="0" w:color="auto"/>
            <w:right w:val="none" w:sz="0" w:space="0" w:color="auto"/>
          </w:divBdr>
        </w:div>
        <w:div w:id="1743018886">
          <w:marLeft w:val="480"/>
          <w:marRight w:val="0"/>
          <w:marTop w:val="0"/>
          <w:marBottom w:val="0"/>
          <w:divBdr>
            <w:top w:val="none" w:sz="0" w:space="0" w:color="auto"/>
            <w:left w:val="none" w:sz="0" w:space="0" w:color="auto"/>
            <w:bottom w:val="none" w:sz="0" w:space="0" w:color="auto"/>
            <w:right w:val="none" w:sz="0" w:space="0" w:color="auto"/>
          </w:divBdr>
        </w:div>
        <w:div w:id="1660188368">
          <w:marLeft w:val="480"/>
          <w:marRight w:val="0"/>
          <w:marTop w:val="0"/>
          <w:marBottom w:val="0"/>
          <w:divBdr>
            <w:top w:val="none" w:sz="0" w:space="0" w:color="auto"/>
            <w:left w:val="none" w:sz="0" w:space="0" w:color="auto"/>
            <w:bottom w:val="none" w:sz="0" w:space="0" w:color="auto"/>
            <w:right w:val="none" w:sz="0" w:space="0" w:color="auto"/>
          </w:divBdr>
        </w:div>
        <w:div w:id="950287353">
          <w:marLeft w:val="480"/>
          <w:marRight w:val="0"/>
          <w:marTop w:val="0"/>
          <w:marBottom w:val="0"/>
          <w:divBdr>
            <w:top w:val="none" w:sz="0" w:space="0" w:color="auto"/>
            <w:left w:val="none" w:sz="0" w:space="0" w:color="auto"/>
            <w:bottom w:val="none" w:sz="0" w:space="0" w:color="auto"/>
            <w:right w:val="none" w:sz="0" w:space="0" w:color="auto"/>
          </w:divBdr>
        </w:div>
        <w:div w:id="1698964080">
          <w:marLeft w:val="480"/>
          <w:marRight w:val="0"/>
          <w:marTop w:val="0"/>
          <w:marBottom w:val="0"/>
          <w:divBdr>
            <w:top w:val="none" w:sz="0" w:space="0" w:color="auto"/>
            <w:left w:val="none" w:sz="0" w:space="0" w:color="auto"/>
            <w:bottom w:val="none" w:sz="0" w:space="0" w:color="auto"/>
            <w:right w:val="none" w:sz="0" w:space="0" w:color="auto"/>
          </w:divBdr>
        </w:div>
        <w:div w:id="707490571">
          <w:marLeft w:val="480"/>
          <w:marRight w:val="0"/>
          <w:marTop w:val="0"/>
          <w:marBottom w:val="0"/>
          <w:divBdr>
            <w:top w:val="none" w:sz="0" w:space="0" w:color="auto"/>
            <w:left w:val="none" w:sz="0" w:space="0" w:color="auto"/>
            <w:bottom w:val="none" w:sz="0" w:space="0" w:color="auto"/>
            <w:right w:val="none" w:sz="0" w:space="0" w:color="auto"/>
          </w:divBdr>
        </w:div>
        <w:div w:id="154691128">
          <w:marLeft w:val="480"/>
          <w:marRight w:val="0"/>
          <w:marTop w:val="0"/>
          <w:marBottom w:val="0"/>
          <w:divBdr>
            <w:top w:val="none" w:sz="0" w:space="0" w:color="auto"/>
            <w:left w:val="none" w:sz="0" w:space="0" w:color="auto"/>
            <w:bottom w:val="none" w:sz="0" w:space="0" w:color="auto"/>
            <w:right w:val="none" w:sz="0" w:space="0" w:color="auto"/>
          </w:divBdr>
        </w:div>
        <w:div w:id="750659946">
          <w:marLeft w:val="480"/>
          <w:marRight w:val="0"/>
          <w:marTop w:val="0"/>
          <w:marBottom w:val="0"/>
          <w:divBdr>
            <w:top w:val="none" w:sz="0" w:space="0" w:color="auto"/>
            <w:left w:val="none" w:sz="0" w:space="0" w:color="auto"/>
            <w:bottom w:val="none" w:sz="0" w:space="0" w:color="auto"/>
            <w:right w:val="none" w:sz="0" w:space="0" w:color="auto"/>
          </w:divBdr>
        </w:div>
      </w:divsChild>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661727">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167276">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8102843">
      <w:marLeft w:val="480"/>
      <w:marRight w:val="0"/>
      <w:marTop w:val="0"/>
      <w:marBottom w:val="0"/>
      <w:divBdr>
        <w:top w:val="none" w:sz="0" w:space="0" w:color="auto"/>
        <w:left w:val="none" w:sz="0" w:space="0" w:color="auto"/>
        <w:bottom w:val="none" w:sz="0" w:space="0" w:color="auto"/>
        <w:right w:val="none" w:sz="0" w:space="0" w:color="auto"/>
      </w:divBdr>
    </w:div>
    <w:div w:id="918490551">
      <w:bodyDiv w:val="1"/>
      <w:marLeft w:val="0"/>
      <w:marRight w:val="0"/>
      <w:marTop w:val="0"/>
      <w:marBottom w:val="0"/>
      <w:divBdr>
        <w:top w:val="none" w:sz="0" w:space="0" w:color="auto"/>
        <w:left w:val="none" w:sz="0" w:space="0" w:color="auto"/>
        <w:bottom w:val="none" w:sz="0" w:space="0" w:color="auto"/>
        <w:right w:val="none" w:sz="0" w:space="0" w:color="auto"/>
      </w:divBdr>
    </w:div>
    <w:div w:id="918633847">
      <w:marLeft w:val="480"/>
      <w:marRight w:val="0"/>
      <w:marTop w:val="0"/>
      <w:marBottom w:val="0"/>
      <w:divBdr>
        <w:top w:val="none" w:sz="0" w:space="0" w:color="auto"/>
        <w:left w:val="none" w:sz="0" w:space="0" w:color="auto"/>
        <w:bottom w:val="none" w:sz="0" w:space="0" w:color="auto"/>
        <w:right w:val="none" w:sz="0" w:space="0" w:color="auto"/>
      </w:divBdr>
    </w:div>
    <w:div w:id="918825742">
      <w:marLeft w:val="480"/>
      <w:marRight w:val="0"/>
      <w:marTop w:val="0"/>
      <w:marBottom w:val="0"/>
      <w:divBdr>
        <w:top w:val="none" w:sz="0" w:space="0" w:color="auto"/>
        <w:left w:val="none" w:sz="0" w:space="0" w:color="auto"/>
        <w:bottom w:val="none" w:sz="0" w:space="0" w:color="auto"/>
        <w:right w:val="none" w:sz="0" w:space="0" w:color="auto"/>
      </w:divBdr>
    </w:div>
    <w:div w:id="919022244">
      <w:marLeft w:val="48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138524">
      <w:bodyDiv w:val="1"/>
      <w:marLeft w:val="0"/>
      <w:marRight w:val="0"/>
      <w:marTop w:val="0"/>
      <w:marBottom w:val="0"/>
      <w:divBdr>
        <w:top w:val="none" w:sz="0" w:space="0" w:color="auto"/>
        <w:left w:val="none" w:sz="0" w:space="0" w:color="auto"/>
        <w:bottom w:val="none" w:sz="0" w:space="0" w:color="auto"/>
        <w:right w:val="none" w:sz="0" w:space="0" w:color="auto"/>
      </w:divBdr>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0797448">
      <w:marLeft w:val="48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4608446">
      <w:bodyDiv w:val="1"/>
      <w:marLeft w:val="0"/>
      <w:marRight w:val="0"/>
      <w:marTop w:val="0"/>
      <w:marBottom w:val="0"/>
      <w:divBdr>
        <w:top w:val="none" w:sz="0" w:space="0" w:color="auto"/>
        <w:left w:val="none" w:sz="0" w:space="0" w:color="auto"/>
        <w:bottom w:val="none" w:sz="0" w:space="0" w:color="auto"/>
        <w:right w:val="none" w:sz="0" w:space="0" w:color="auto"/>
      </w:divBdr>
    </w:div>
    <w:div w:id="924846375">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6767296">
      <w:bodyDiv w:val="1"/>
      <w:marLeft w:val="0"/>
      <w:marRight w:val="0"/>
      <w:marTop w:val="0"/>
      <w:marBottom w:val="0"/>
      <w:divBdr>
        <w:top w:val="none" w:sz="0" w:space="0" w:color="auto"/>
        <w:left w:val="none" w:sz="0" w:space="0" w:color="auto"/>
        <w:bottom w:val="none" w:sz="0" w:space="0" w:color="auto"/>
        <w:right w:val="none" w:sz="0" w:space="0" w:color="auto"/>
      </w:divBdr>
    </w:div>
    <w:div w:id="927153887">
      <w:marLeft w:val="48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28150738">
      <w:bodyDiv w:val="1"/>
      <w:marLeft w:val="0"/>
      <w:marRight w:val="0"/>
      <w:marTop w:val="0"/>
      <w:marBottom w:val="0"/>
      <w:divBdr>
        <w:top w:val="none" w:sz="0" w:space="0" w:color="auto"/>
        <w:left w:val="none" w:sz="0" w:space="0" w:color="auto"/>
        <w:bottom w:val="none" w:sz="0" w:space="0" w:color="auto"/>
        <w:right w:val="none" w:sz="0" w:space="0" w:color="auto"/>
      </w:divBdr>
    </w:div>
    <w:div w:id="928924204">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0894809">
      <w:marLeft w:val="48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3132697">
      <w:bodyDiv w:val="1"/>
      <w:marLeft w:val="0"/>
      <w:marRight w:val="0"/>
      <w:marTop w:val="0"/>
      <w:marBottom w:val="0"/>
      <w:divBdr>
        <w:top w:val="none" w:sz="0" w:space="0" w:color="auto"/>
        <w:left w:val="none" w:sz="0" w:space="0" w:color="auto"/>
        <w:bottom w:val="none" w:sz="0" w:space="0" w:color="auto"/>
        <w:right w:val="none" w:sz="0" w:space="0" w:color="auto"/>
      </w:divBdr>
    </w:div>
    <w:div w:id="933637078">
      <w:marLeft w:val="48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39334879">
      <w:marLeft w:val="48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12778">
      <w:marLeft w:val="48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7930826">
      <w:bodyDiv w:val="1"/>
      <w:marLeft w:val="0"/>
      <w:marRight w:val="0"/>
      <w:marTop w:val="0"/>
      <w:marBottom w:val="0"/>
      <w:divBdr>
        <w:top w:val="none" w:sz="0" w:space="0" w:color="auto"/>
        <w:left w:val="none" w:sz="0" w:space="0" w:color="auto"/>
        <w:bottom w:val="none" w:sz="0" w:space="0" w:color="auto"/>
        <w:right w:val="none" w:sz="0" w:space="0" w:color="auto"/>
      </w:divBdr>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49822735">
      <w:marLeft w:val="480"/>
      <w:marRight w:val="0"/>
      <w:marTop w:val="0"/>
      <w:marBottom w:val="0"/>
      <w:divBdr>
        <w:top w:val="none" w:sz="0" w:space="0" w:color="auto"/>
        <w:left w:val="none" w:sz="0" w:space="0" w:color="auto"/>
        <w:bottom w:val="none" w:sz="0" w:space="0" w:color="auto"/>
        <w:right w:val="none" w:sz="0" w:space="0" w:color="auto"/>
      </w:divBdr>
    </w:div>
    <w:div w:id="950631057">
      <w:marLeft w:val="48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3440478">
      <w:marLeft w:val="48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7906282">
      <w:marLeft w:val="48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8998324">
      <w:marLeft w:val="48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1305060">
      <w:bodyDiv w:val="1"/>
      <w:marLeft w:val="0"/>
      <w:marRight w:val="0"/>
      <w:marTop w:val="0"/>
      <w:marBottom w:val="0"/>
      <w:divBdr>
        <w:top w:val="none" w:sz="0" w:space="0" w:color="auto"/>
        <w:left w:val="none" w:sz="0" w:space="0" w:color="auto"/>
        <w:bottom w:val="none" w:sz="0" w:space="0" w:color="auto"/>
        <w:right w:val="none" w:sz="0" w:space="0" w:color="auto"/>
      </w:divBdr>
      <w:divsChild>
        <w:div w:id="1235630580">
          <w:marLeft w:val="480"/>
          <w:marRight w:val="0"/>
          <w:marTop w:val="0"/>
          <w:marBottom w:val="0"/>
          <w:divBdr>
            <w:top w:val="none" w:sz="0" w:space="0" w:color="auto"/>
            <w:left w:val="none" w:sz="0" w:space="0" w:color="auto"/>
            <w:bottom w:val="none" w:sz="0" w:space="0" w:color="auto"/>
            <w:right w:val="none" w:sz="0" w:space="0" w:color="auto"/>
          </w:divBdr>
        </w:div>
        <w:div w:id="3099045">
          <w:marLeft w:val="480"/>
          <w:marRight w:val="0"/>
          <w:marTop w:val="0"/>
          <w:marBottom w:val="0"/>
          <w:divBdr>
            <w:top w:val="none" w:sz="0" w:space="0" w:color="auto"/>
            <w:left w:val="none" w:sz="0" w:space="0" w:color="auto"/>
            <w:bottom w:val="none" w:sz="0" w:space="0" w:color="auto"/>
            <w:right w:val="none" w:sz="0" w:space="0" w:color="auto"/>
          </w:divBdr>
        </w:div>
        <w:div w:id="977344615">
          <w:marLeft w:val="480"/>
          <w:marRight w:val="0"/>
          <w:marTop w:val="0"/>
          <w:marBottom w:val="0"/>
          <w:divBdr>
            <w:top w:val="none" w:sz="0" w:space="0" w:color="auto"/>
            <w:left w:val="none" w:sz="0" w:space="0" w:color="auto"/>
            <w:bottom w:val="none" w:sz="0" w:space="0" w:color="auto"/>
            <w:right w:val="none" w:sz="0" w:space="0" w:color="auto"/>
          </w:divBdr>
        </w:div>
        <w:div w:id="1094201610">
          <w:marLeft w:val="480"/>
          <w:marRight w:val="0"/>
          <w:marTop w:val="0"/>
          <w:marBottom w:val="0"/>
          <w:divBdr>
            <w:top w:val="none" w:sz="0" w:space="0" w:color="auto"/>
            <w:left w:val="none" w:sz="0" w:space="0" w:color="auto"/>
            <w:bottom w:val="none" w:sz="0" w:space="0" w:color="auto"/>
            <w:right w:val="none" w:sz="0" w:space="0" w:color="auto"/>
          </w:divBdr>
        </w:div>
        <w:div w:id="13771141">
          <w:marLeft w:val="480"/>
          <w:marRight w:val="0"/>
          <w:marTop w:val="0"/>
          <w:marBottom w:val="0"/>
          <w:divBdr>
            <w:top w:val="none" w:sz="0" w:space="0" w:color="auto"/>
            <w:left w:val="none" w:sz="0" w:space="0" w:color="auto"/>
            <w:bottom w:val="none" w:sz="0" w:space="0" w:color="auto"/>
            <w:right w:val="none" w:sz="0" w:space="0" w:color="auto"/>
          </w:divBdr>
        </w:div>
        <w:div w:id="1074010961">
          <w:marLeft w:val="480"/>
          <w:marRight w:val="0"/>
          <w:marTop w:val="0"/>
          <w:marBottom w:val="0"/>
          <w:divBdr>
            <w:top w:val="none" w:sz="0" w:space="0" w:color="auto"/>
            <w:left w:val="none" w:sz="0" w:space="0" w:color="auto"/>
            <w:bottom w:val="none" w:sz="0" w:space="0" w:color="auto"/>
            <w:right w:val="none" w:sz="0" w:space="0" w:color="auto"/>
          </w:divBdr>
        </w:div>
        <w:div w:id="175578505">
          <w:marLeft w:val="480"/>
          <w:marRight w:val="0"/>
          <w:marTop w:val="0"/>
          <w:marBottom w:val="0"/>
          <w:divBdr>
            <w:top w:val="none" w:sz="0" w:space="0" w:color="auto"/>
            <w:left w:val="none" w:sz="0" w:space="0" w:color="auto"/>
            <w:bottom w:val="none" w:sz="0" w:space="0" w:color="auto"/>
            <w:right w:val="none" w:sz="0" w:space="0" w:color="auto"/>
          </w:divBdr>
        </w:div>
        <w:div w:id="675963783">
          <w:marLeft w:val="480"/>
          <w:marRight w:val="0"/>
          <w:marTop w:val="0"/>
          <w:marBottom w:val="0"/>
          <w:divBdr>
            <w:top w:val="none" w:sz="0" w:space="0" w:color="auto"/>
            <w:left w:val="none" w:sz="0" w:space="0" w:color="auto"/>
            <w:bottom w:val="none" w:sz="0" w:space="0" w:color="auto"/>
            <w:right w:val="none" w:sz="0" w:space="0" w:color="auto"/>
          </w:divBdr>
        </w:div>
        <w:div w:id="1423261742">
          <w:marLeft w:val="480"/>
          <w:marRight w:val="0"/>
          <w:marTop w:val="0"/>
          <w:marBottom w:val="0"/>
          <w:divBdr>
            <w:top w:val="none" w:sz="0" w:space="0" w:color="auto"/>
            <w:left w:val="none" w:sz="0" w:space="0" w:color="auto"/>
            <w:bottom w:val="none" w:sz="0" w:space="0" w:color="auto"/>
            <w:right w:val="none" w:sz="0" w:space="0" w:color="auto"/>
          </w:divBdr>
        </w:div>
        <w:div w:id="1615672978">
          <w:marLeft w:val="480"/>
          <w:marRight w:val="0"/>
          <w:marTop w:val="0"/>
          <w:marBottom w:val="0"/>
          <w:divBdr>
            <w:top w:val="none" w:sz="0" w:space="0" w:color="auto"/>
            <w:left w:val="none" w:sz="0" w:space="0" w:color="auto"/>
            <w:bottom w:val="none" w:sz="0" w:space="0" w:color="auto"/>
            <w:right w:val="none" w:sz="0" w:space="0" w:color="auto"/>
          </w:divBdr>
        </w:div>
        <w:div w:id="1918127967">
          <w:marLeft w:val="480"/>
          <w:marRight w:val="0"/>
          <w:marTop w:val="0"/>
          <w:marBottom w:val="0"/>
          <w:divBdr>
            <w:top w:val="none" w:sz="0" w:space="0" w:color="auto"/>
            <w:left w:val="none" w:sz="0" w:space="0" w:color="auto"/>
            <w:bottom w:val="none" w:sz="0" w:space="0" w:color="auto"/>
            <w:right w:val="none" w:sz="0" w:space="0" w:color="auto"/>
          </w:divBdr>
        </w:div>
        <w:div w:id="711615155">
          <w:marLeft w:val="480"/>
          <w:marRight w:val="0"/>
          <w:marTop w:val="0"/>
          <w:marBottom w:val="0"/>
          <w:divBdr>
            <w:top w:val="none" w:sz="0" w:space="0" w:color="auto"/>
            <w:left w:val="none" w:sz="0" w:space="0" w:color="auto"/>
            <w:bottom w:val="none" w:sz="0" w:space="0" w:color="auto"/>
            <w:right w:val="none" w:sz="0" w:space="0" w:color="auto"/>
          </w:divBdr>
        </w:div>
        <w:div w:id="1768847696">
          <w:marLeft w:val="480"/>
          <w:marRight w:val="0"/>
          <w:marTop w:val="0"/>
          <w:marBottom w:val="0"/>
          <w:divBdr>
            <w:top w:val="none" w:sz="0" w:space="0" w:color="auto"/>
            <w:left w:val="none" w:sz="0" w:space="0" w:color="auto"/>
            <w:bottom w:val="none" w:sz="0" w:space="0" w:color="auto"/>
            <w:right w:val="none" w:sz="0" w:space="0" w:color="auto"/>
          </w:divBdr>
        </w:div>
        <w:div w:id="1265193232">
          <w:marLeft w:val="480"/>
          <w:marRight w:val="0"/>
          <w:marTop w:val="0"/>
          <w:marBottom w:val="0"/>
          <w:divBdr>
            <w:top w:val="none" w:sz="0" w:space="0" w:color="auto"/>
            <w:left w:val="none" w:sz="0" w:space="0" w:color="auto"/>
            <w:bottom w:val="none" w:sz="0" w:space="0" w:color="auto"/>
            <w:right w:val="none" w:sz="0" w:space="0" w:color="auto"/>
          </w:divBdr>
        </w:div>
        <w:div w:id="922489985">
          <w:marLeft w:val="480"/>
          <w:marRight w:val="0"/>
          <w:marTop w:val="0"/>
          <w:marBottom w:val="0"/>
          <w:divBdr>
            <w:top w:val="none" w:sz="0" w:space="0" w:color="auto"/>
            <w:left w:val="none" w:sz="0" w:space="0" w:color="auto"/>
            <w:bottom w:val="none" w:sz="0" w:space="0" w:color="auto"/>
            <w:right w:val="none" w:sz="0" w:space="0" w:color="auto"/>
          </w:divBdr>
        </w:div>
        <w:div w:id="819736525">
          <w:marLeft w:val="480"/>
          <w:marRight w:val="0"/>
          <w:marTop w:val="0"/>
          <w:marBottom w:val="0"/>
          <w:divBdr>
            <w:top w:val="none" w:sz="0" w:space="0" w:color="auto"/>
            <w:left w:val="none" w:sz="0" w:space="0" w:color="auto"/>
            <w:bottom w:val="none" w:sz="0" w:space="0" w:color="auto"/>
            <w:right w:val="none" w:sz="0" w:space="0" w:color="auto"/>
          </w:divBdr>
        </w:div>
        <w:div w:id="291054792">
          <w:marLeft w:val="480"/>
          <w:marRight w:val="0"/>
          <w:marTop w:val="0"/>
          <w:marBottom w:val="0"/>
          <w:divBdr>
            <w:top w:val="none" w:sz="0" w:space="0" w:color="auto"/>
            <w:left w:val="none" w:sz="0" w:space="0" w:color="auto"/>
            <w:bottom w:val="none" w:sz="0" w:space="0" w:color="auto"/>
            <w:right w:val="none" w:sz="0" w:space="0" w:color="auto"/>
          </w:divBdr>
        </w:div>
        <w:div w:id="1337734395">
          <w:marLeft w:val="480"/>
          <w:marRight w:val="0"/>
          <w:marTop w:val="0"/>
          <w:marBottom w:val="0"/>
          <w:divBdr>
            <w:top w:val="none" w:sz="0" w:space="0" w:color="auto"/>
            <w:left w:val="none" w:sz="0" w:space="0" w:color="auto"/>
            <w:bottom w:val="none" w:sz="0" w:space="0" w:color="auto"/>
            <w:right w:val="none" w:sz="0" w:space="0" w:color="auto"/>
          </w:divBdr>
        </w:div>
        <w:div w:id="1947229061">
          <w:marLeft w:val="480"/>
          <w:marRight w:val="0"/>
          <w:marTop w:val="0"/>
          <w:marBottom w:val="0"/>
          <w:divBdr>
            <w:top w:val="none" w:sz="0" w:space="0" w:color="auto"/>
            <w:left w:val="none" w:sz="0" w:space="0" w:color="auto"/>
            <w:bottom w:val="none" w:sz="0" w:space="0" w:color="auto"/>
            <w:right w:val="none" w:sz="0" w:space="0" w:color="auto"/>
          </w:divBdr>
        </w:div>
        <w:div w:id="373433135">
          <w:marLeft w:val="480"/>
          <w:marRight w:val="0"/>
          <w:marTop w:val="0"/>
          <w:marBottom w:val="0"/>
          <w:divBdr>
            <w:top w:val="none" w:sz="0" w:space="0" w:color="auto"/>
            <w:left w:val="none" w:sz="0" w:space="0" w:color="auto"/>
            <w:bottom w:val="none" w:sz="0" w:space="0" w:color="auto"/>
            <w:right w:val="none" w:sz="0" w:space="0" w:color="auto"/>
          </w:divBdr>
        </w:div>
        <w:div w:id="1424033657">
          <w:marLeft w:val="480"/>
          <w:marRight w:val="0"/>
          <w:marTop w:val="0"/>
          <w:marBottom w:val="0"/>
          <w:divBdr>
            <w:top w:val="none" w:sz="0" w:space="0" w:color="auto"/>
            <w:left w:val="none" w:sz="0" w:space="0" w:color="auto"/>
            <w:bottom w:val="none" w:sz="0" w:space="0" w:color="auto"/>
            <w:right w:val="none" w:sz="0" w:space="0" w:color="auto"/>
          </w:divBdr>
        </w:div>
        <w:div w:id="65540146">
          <w:marLeft w:val="480"/>
          <w:marRight w:val="0"/>
          <w:marTop w:val="0"/>
          <w:marBottom w:val="0"/>
          <w:divBdr>
            <w:top w:val="none" w:sz="0" w:space="0" w:color="auto"/>
            <w:left w:val="none" w:sz="0" w:space="0" w:color="auto"/>
            <w:bottom w:val="none" w:sz="0" w:space="0" w:color="auto"/>
            <w:right w:val="none" w:sz="0" w:space="0" w:color="auto"/>
          </w:divBdr>
        </w:div>
        <w:div w:id="668949439">
          <w:marLeft w:val="480"/>
          <w:marRight w:val="0"/>
          <w:marTop w:val="0"/>
          <w:marBottom w:val="0"/>
          <w:divBdr>
            <w:top w:val="none" w:sz="0" w:space="0" w:color="auto"/>
            <w:left w:val="none" w:sz="0" w:space="0" w:color="auto"/>
            <w:bottom w:val="none" w:sz="0" w:space="0" w:color="auto"/>
            <w:right w:val="none" w:sz="0" w:space="0" w:color="auto"/>
          </w:divBdr>
        </w:div>
        <w:div w:id="9989472">
          <w:marLeft w:val="480"/>
          <w:marRight w:val="0"/>
          <w:marTop w:val="0"/>
          <w:marBottom w:val="0"/>
          <w:divBdr>
            <w:top w:val="none" w:sz="0" w:space="0" w:color="auto"/>
            <w:left w:val="none" w:sz="0" w:space="0" w:color="auto"/>
            <w:bottom w:val="none" w:sz="0" w:space="0" w:color="auto"/>
            <w:right w:val="none" w:sz="0" w:space="0" w:color="auto"/>
          </w:divBdr>
        </w:div>
        <w:div w:id="1937782070">
          <w:marLeft w:val="480"/>
          <w:marRight w:val="0"/>
          <w:marTop w:val="0"/>
          <w:marBottom w:val="0"/>
          <w:divBdr>
            <w:top w:val="none" w:sz="0" w:space="0" w:color="auto"/>
            <w:left w:val="none" w:sz="0" w:space="0" w:color="auto"/>
            <w:bottom w:val="none" w:sz="0" w:space="0" w:color="auto"/>
            <w:right w:val="none" w:sz="0" w:space="0" w:color="auto"/>
          </w:divBdr>
        </w:div>
        <w:div w:id="341704967">
          <w:marLeft w:val="480"/>
          <w:marRight w:val="0"/>
          <w:marTop w:val="0"/>
          <w:marBottom w:val="0"/>
          <w:divBdr>
            <w:top w:val="none" w:sz="0" w:space="0" w:color="auto"/>
            <w:left w:val="none" w:sz="0" w:space="0" w:color="auto"/>
            <w:bottom w:val="none" w:sz="0" w:space="0" w:color="auto"/>
            <w:right w:val="none" w:sz="0" w:space="0" w:color="auto"/>
          </w:divBdr>
        </w:div>
        <w:div w:id="579099262">
          <w:marLeft w:val="480"/>
          <w:marRight w:val="0"/>
          <w:marTop w:val="0"/>
          <w:marBottom w:val="0"/>
          <w:divBdr>
            <w:top w:val="none" w:sz="0" w:space="0" w:color="auto"/>
            <w:left w:val="none" w:sz="0" w:space="0" w:color="auto"/>
            <w:bottom w:val="none" w:sz="0" w:space="0" w:color="auto"/>
            <w:right w:val="none" w:sz="0" w:space="0" w:color="auto"/>
          </w:divBdr>
        </w:div>
        <w:div w:id="1890265140">
          <w:marLeft w:val="480"/>
          <w:marRight w:val="0"/>
          <w:marTop w:val="0"/>
          <w:marBottom w:val="0"/>
          <w:divBdr>
            <w:top w:val="none" w:sz="0" w:space="0" w:color="auto"/>
            <w:left w:val="none" w:sz="0" w:space="0" w:color="auto"/>
            <w:bottom w:val="none" w:sz="0" w:space="0" w:color="auto"/>
            <w:right w:val="none" w:sz="0" w:space="0" w:color="auto"/>
          </w:divBdr>
        </w:div>
        <w:div w:id="285280017">
          <w:marLeft w:val="480"/>
          <w:marRight w:val="0"/>
          <w:marTop w:val="0"/>
          <w:marBottom w:val="0"/>
          <w:divBdr>
            <w:top w:val="none" w:sz="0" w:space="0" w:color="auto"/>
            <w:left w:val="none" w:sz="0" w:space="0" w:color="auto"/>
            <w:bottom w:val="none" w:sz="0" w:space="0" w:color="auto"/>
            <w:right w:val="none" w:sz="0" w:space="0" w:color="auto"/>
          </w:divBdr>
        </w:div>
        <w:div w:id="1253120524">
          <w:marLeft w:val="480"/>
          <w:marRight w:val="0"/>
          <w:marTop w:val="0"/>
          <w:marBottom w:val="0"/>
          <w:divBdr>
            <w:top w:val="none" w:sz="0" w:space="0" w:color="auto"/>
            <w:left w:val="none" w:sz="0" w:space="0" w:color="auto"/>
            <w:bottom w:val="none" w:sz="0" w:space="0" w:color="auto"/>
            <w:right w:val="none" w:sz="0" w:space="0" w:color="auto"/>
          </w:divBdr>
        </w:div>
        <w:div w:id="200479311">
          <w:marLeft w:val="480"/>
          <w:marRight w:val="0"/>
          <w:marTop w:val="0"/>
          <w:marBottom w:val="0"/>
          <w:divBdr>
            <w:top w:val="none" w:sz="0" w:space="0" w:color="auto"/>
            <w:left w:val="none" w:sz="0" w:space="0" w:color="auto"/>
            <w:bottom w:val="none" w:sz="0" w:space="0" w:color="auto"/>
            <w:right w:val="none" w:sz="0" w:space="0" w:color="auto"/>
          </w:divBdr>
        </w:div>
        <w:div w:id="1748647026">
          <w:marLeft w:val="480"/>
          <w:marRight w:val="0"/>
          <w:marTop w:val="0"/>
          <w:marBottom w:val="0"/>
          <w:divBdr>
            <w:top w:val="none" w:sz="0" w:space="0" w:color="auto"/>
            <w:left w:val="none" w:sz="0" w:space="0" w:color="auto"/>
            <w:bottom w:val="none" w:sz="0" w:space="0" w:color="auto"/>
            <w:right w:val="none" w:sz="0" w:space="0" w:color="auto"/>
          </w:divBdr>
        </w:div>
        <w:div w:id="1294290197">
          <w:marLeft w:val="480"/>
          <w:marRight w:val="0"/>
          <w:marTop w:val="0"/>
          <w:marBottom w:val="0"/>
          <w:divBdr>
            <w:top w:val="none" w:sz="0" w:space="0" w:color="auto"/>
            <w:left w:val="none" w:sz="0" w:space="0" w:color="auto"/>
            <w:bottom w:val="none" w:sz="0" w:space="0" w:color="auto"/>
            <w:right w:val="none" w:sz="0" w:space="0" w:color="auto"/>
          </w:divBdr>
        </w:div>
        <w:div w:id="1579172170">
          <w:marLeft w:val="480"/>
          <w:marRight w:val="0"/>
          <w:marTop w:val="0"/>
          <w:marBottom w:val="0"/>
          <w:divBdr>
            <w:top w:val="none" w:sz="0" w:space="0" w:color="auto"/>
            <w:left w:val="none" w:sz="0" w:space="0" w:color="auto"/>
            <w:bottom w:val="none" w:sz="0" w:space="0" w:color="auto"/>
            <w:right w:val="none" w:sz="0" w:space="0" w:color="auto"/>
          </w:divBdr>
        </w:div>
        <w:div w:id="2107530239">
          <w:marLeft w:val="480"/>
          <w:marRight w:val="0"/>
          <w:marTop w:val="0"/>
          <w:marBottom w:val="0"/>
          <w:divBdr>
            <w:top w:val="none" w:sz="0" w:space="0" w:color="auto"/>
            <w:left w:val="none" w:sz="0" w:space="0" w:color="auto"/>
            <w:bottom w:val="none" w:sz="0" w:space="0" w:color="auto"/>
            <w:right w:val="none" w:sz="0" w:space="0" w:color="auto"/>
          </w:divBdr>
        </w:div>
        <w:div w:id="431900907">
          <w:marLeft w:val="480"/>
          <w:marRight w:val="0"/>
          <w:marTop w:val="0"/>
          <w:marBottom w:val="0"/>
          <w:divBdr>
            <w:top w:val="none" w:sz="0" w:space="0" w:color="auto"/>
            <w:left w:val="none" w:sz="0" w:space="0" w:color="auto"/>
            <w:bottom w:val="none" w:sz="0" w:space="0" w:color="auto"/>
            <w:right w:val="none" w:sz="0" w:space="0" w:color="auto"/>
          </w:divBdr>
        </w:div>
        <w:div w:id="1094789840">
          <w:marLeft w:val="480"/>
          <w:marRight w:val="0"/>
          <w:marTop w:val="0"/>
          <w:marBottom w:val="0"/>
          <w:divBdr>
            <w:top w:val="none" w:sz="0" w:space="0" w:color="auto"/>
            <w:left w:val="none" w:sz="0" w:space="0" w:color="auto"/>
            <w:bottom w:val="none" w:sz="0" w:space="0" w:color="auto"/>
            <w:right w:val="none" w:sz="0" w:space="0" w:color="auto"/>
          </w:divBdr>
        </w:div>
        <w:div w:id="222062834">
          <w:marLeft w:val="480"/>
          <w:marRight w:val="0"/>
          <w:marTop w:val="0"/>
          <w:marBottom w:val="0"/>
          <w:divBdr>
            <w:top w:val="none" w:sz="0" w:space="0" w:color="auto"/>
            <w:left w:val="none" w:sz="0" w:space="0" w:color="auto"/>
            <w:bottom w:val="none" w:sz="0" w:space="0" w:color="auto"/>
            <w:right w:val="none" w:sz="0" w:space="0" w:color="auto"/>
          </w:divBdr>
        </w:div>
      </w:divsChild>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267608">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5886944">
      <w:marLeft w:val="48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32178">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69559102">
      <w:bodyDiv w:val="1"/>
      <w:marLeft w:val="0"/>
      <w:marRight w:val="0"/>
      <w:marTop w:val="0"/>
      <w:marBottom w:val="0"/>
      <w:divBdr>
        <w:top w:val="none" w:sz="0" w:space="0" w:color="auto"/>
        <w:left w:val="none" w:sz="0" w:space="0" w:color="auto"/>
        <w:bottom w:val="none" w:sz="0" w:space="0" w:color="auto"/>
        <w:right w:val="none" w:sz="0" w:space="0" w:color="auto"/>
      </w:divBdr>
    </w:div>
    <w:div w:id="970592522">
      <w:marLeft w:val="48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2826231">
      <w:bodyDiv w:val="1"/>
      <w:marLeft w:val="0"/>
      <w:marRight w:val="0"/>
      <w:marTop w:val="0"/>
      <w:marBottom w:val="0"/>
      <w:divBdr>
        <w:top w:val="none" w:sz="0" w:space="0" w:color="auto"/>
        <w:left w:val="none" w:sz="0" w:space="0" w:color="auto"/>
        <w:bottom w:val="none" w:sz="0" w:space="0" w:color="auto"/>
        <w:right w:val="none" w:sz="0" w:space="0" w:color="auto"/>
      </w:divBdr>
      <w:divsChild>
        <w:div w:id="1731348442">
          <w:marLeft w:val="480"/>
          <w:marRight w:val="0"/>
          <w:marTop w:val="0"/>
          <w:marBottom w:val="0"/>
          <w:divBdr>
            <w:top w:val="none" w:sz="0" w:space="0" w:color="auto"/>
            <w:left w:val="none" w:sz="0" w:space="0" w:color="auto"/>
            <w:bottom w:val="none" w:sz="0" w:space="0" w:color="auto"/>
            <w:right w:val="none" w:sz="0" w:space="0" w:color="auto"/>
          </w:divBdr>
        </w:div>
        <w:div w:id="52434348">
          <w:marLeft w:val="480"/>
          <w:marRight w:val="0"/>
          <w:marTop w:val="0"/>
          <w:marBottom w:val="0"/>
          <w:divBdr>
            <w:top w:val="none" w:sz="0" w:space="0" w:color="auto"/>
            <w:left w:val="none" w:sz="0" w:space="0" w:color="auto"/>
            <w:bottom w:val="none" w:sz="0" w:space="0" w:color="auto"/>
            <w:right w:val="none" w:sz="0" w:space="0" w:color="auto"/>
          </w:divBdr>
        </w:div>
        <w:div w:id="1205219553">
          <w:marLeft w:val="480"/>
          <w:marRight w:val="0"/>
          <w:marTop w:val="0"/>
          <w:marBottom w:val="0"/>
          <w:divBdr>
            <w:top w:val="none" w:sz="0" w:space="0" w:color="auto"/>
            <w:left w:val="none" w:sz="0" w:space="0" w:color="auto"/>
            <w:bottom w:val="none" w:sz="0" w:space="0" w:color="auto"/>
            <w:right w:val="none" w:sz="0" w:space="0" w:color="auto"/>
          </w:divBdr>
        </w:div>
        <w:div w:id="1974675226">
          <w:marLeft w:val="480"/>
          <w:marRight w:val="0"/>
          <w:marTop w:val="0"/>
          <w:marBottom w:val="0"/>
          <w:divBdr>
            <w:top w:val="none" w:sz="0" w:space="0" w:color="auto"/>
            <w:left w:val="none" w:sz="0" w:space="0" w:color="auto"/>
            <w:bottom w:val="none" w:sz="0" w:space="0" w:color="auto"/>
            <w:right w:val="none" w:sz="0" w:space="0" w:color="auto"/>
          </w:divBdr>
        </w:div>
        <w:div w:id="145783390">
          <w:marLeft w:val="480"/>
          <w:marRight w:val="0"/>
          <w:marTop w:val="0"/>
          <w:marBottom w:val="0"/>
          <w:divBdr>
            <w:top w:val="none" w:sz="0" w:space="0" w:color="auto"/>
            <w:left w:val="none" w:sz="0" w:space="0" w:color="auto"/>
            <w:bottom w:val="none" w:sz="0" w:space="0" w:color="auto"/>
            <w:right w:val="none" w:sz="0" w:space="0" w:color="auto"/>
          </w:divBdr>
        </w:div>
        <w:div w:id="1232043057">
          <w:marLeft w:val="480"/>
          <w:marRight w:val="0"/>
          <w:marTop w:val="0"/>
          <w:marBottom w:val="0"/>
          <w:divBdr>
            <w:top w:val="none" w:sz="0" w:space="0" w:color="auto"/>
            <w:left w:val="none" w:sz="0" w:space="0" w:color="auto"/>
            <w:bottom w:val="none" w:sz="0" w:space="0" w:color="auto"/>
            <w:right w:val="none" w:sz="0" w:space="0" w:color="auto"/>
          </w:divBdr>
        </w:div>
        <w:div w:id="1450004270">
          <w:marLeft w:val="480"/>
          <w:marRight w:val="0"/>
          <w:marTop w:val="0"/>
          <w:marBottom w:val="0"/>
          <w:divBdr>
            <w:top w:val="none" w:sz="0" w:space="0" w:color="auto"/>
            <w:left w:val="none" w:sz="0" w:space="0" w:color="auto"/>
            <w:bottom w:val="none" w:sz="0" w:space="0" w:color="auto"/>
            <w:right w:val="none" w:sz="0" w:space="0" w:color="auto"/>
          </w:divBdr>
        </w:div>
        <w:div w:id="1174104798">
          <w:marLeft w:val="480"/>
          <w:marRight w:val="0"/>
          <w:marTop w:val="0"/>
          <w:marBottom w:val="0"/>
          <w:divBdr>
            <w:top w:val="none" w:sz="0" w:space="0" w:color="auto"/>
            <w:left w:val="none" w:sz="0" w:space="0" w:color="auto"/>
            <w:bottom w:val="none" w:sz="0" w:space="0" w:color="auto"/>
            <w:right w:val="none" w:sz="0" w:space="0" w:color="auto"/>
          </w:divBdr>
        </w:div>
        <w:div w:id="974288611">
          <w:marLeft w:val="480"/>
          <w:marRight w:val="0"/>
          <w:marTop w:val="0"/>
          <w:marBottom w:val="0"/>
          <w:divBdr>
            <w:top w:val="none" w:sz="0" w:space="0" w:color="auto"/>
            <w:left w:val="none" w:sz="0" w:space="0" w:color="auto"/>
            <w:bottom w:val="none" w:sz="0" w:space="0" w:color="auto"/>
            <w:right w:val="none" w:sz="0" w:space="0" w:color="auto"/>
          </w:divBdr>
        </w:div>
        <w:div w:id="1959291887">
          <w:marLeft w:val="480"/>
          <w:marRight w:val="0"/>
          <w:marTop w:val="0"/>
          <w:marBottom w:val="0"/>
          <w:divBdr>
            <w:top w:val="none" w:sz="0" w:space="0" w:color="auto"/>
            <w:left w:val="none" w:sz="0" w:space="0" w:color="auto"/>
            <w:bottom w:val="none" w:sz="0" w:space="0" w:color="auto"/>
            <w:right w:val="none" w:sz="0" w:space="0" w:color="auto"/>
          </w:divBdr>
        </w:div>
        <w:div w:id="1596396427">
          <w:marLeft w:val="480"/>
          <w:marRight w:val="0"/>
          <w:marTop w:val="0"/>
          <w:marBottom w:val="0"/>
          <w:divBdr>
            <w:top w:val="none" w:sz="0" w:space="0" w:color="auto"/>
            <w:left w:val="none" w:sz="0" w:space="0" w:color="auto"/>
            <w:bottom w:val="none" w:sz="0" w:space="0" w:color="auto"/>
            <w:right w:val="none" w:sz="0" w:space="0" w:color="auto"/>
          </w:divBdr>
        </w:div>
        <w:div w:id="802965628">
          <w:marLeft w:val="480"/>
          <w:marRight w:val="0"/>
          <w:marTop w:val="0"/>
          <w:marBottom w:val="0"/>
          <w:divBdr>
            <w:top w:val="none" w:sz="0" w:space="0" w:color="auto"/>
            <w:left w:val="none" w:sz="0" w:space="0" w:color="auto"/>
            <w:bottom w:val="none" w:sz="0" w:space="0" w:color="auto"/>
            <w:right w:val="none" w:sz="0" w:space="0" w:color="auto"/>
          </w:divBdr>
        </w:div>
        <w:div w:id="208035744">
          <w:marLeft w:val="480"/>
          <w:marRight w:val="0"/>
          <w:marTop w:val="0"/>
          <w:marBottom w:val="0"/>
          <w:divBdr>
            <w:top w:val="none" w:sz="0" w:space="0" w:color="auto"/>
            <w:left w:val="none" w:sz="0" w:space="0" w:color="auto"/>
            <w:bottom w:val="none" w:sz="0" w:space="0" w:color="auto"/>
            <w:right w:val="none" w:sz="0" w:space="0" w:color="auto"/>
          </w:divBdr>
        </w:div>
        <w:div w:id="359162517">
          <w:marLeft w:val="480"/>
          <w:marRight w:val="0"/>
          <w:marTop w:val="0"/>
          <w:marBottom w:val="0"/>
          <w:divBdr>
            <w:top w:val="none" w:sz="0" w:space="0" w:color="auto"/>
            <w:left w:val="none" w:sz="0" w:space="0" w:color="auto"/>
            <w:bottom w:val="none" w:sz="0" w:space="0" w:color="auto"/>
            <w:right w:val="none" w:sz="0" w:space="0" w:color="auto"/>
          </w:divBdr>
        </w:div>
        <w:div w:id="137068295">
          <w:marLeft w:val="480"/>
          <w:marRight w:val="0"/>
          <w:marTop w:val="0"/>
          <w:marBottom w:val="0"/>
          <w:divBdr>
            <w:top w:val="none" w:sz="0" w:space="0" w:color="auto"/>
            <w:left w:val="none" w:sz="0" w:space="0" w:color="auto"/>
            <w:bottom w:val="none" w:sz="0" w:space="0" w:color="auto"/>
            <w:right w:val="none" w:sz="0" w:space="0" w:color="auto"/>
          </w:divBdr>
        </w:div>
        <w:div w:id="2007126357">
          <w:marLeft w:val="480"/>
          <w:marRight w:val="0"/>
          <w:marTop w:val="0"/>
          <w:marBottom w:val="0"/>
          <w:divBdr>
            <w:top w:val="none" w:sz="0" w:space="0" w:color="auto"/>
            <w:left w:val="none" w:sz="0" w:space="0" w:color="auto"/>
            <w:bottom w:val="none" w:sz="0" w:space="0" w:color="auto"/>
            <w:right w:val="none" w:sz="0" w:space="0" w:color="auto"/>
          </w:divBdr>
        </w:div>
        <w:div w:id="1047147981">
          <w:marLeft w:val="480"/>
          <w:marRight w:val="0"/>
          <w:marTop w:val="0"/>
          <w:marBottom w:val="0"/>
          <w:divBdr>
            <w:top w:val="none" w:sz="0" w:space="0" w:color="auto"/>
            <w:left w:val="none" w:sz="0" w:space="0" w:color="auto"/>
            <w:bottom w:val="none" w:sz="0" w:space="0" w:color="auto"/>
            <w:right w:val="none" w:sz="0" w:space="0" w:color="auto"/>
          </w:divBdr>
        </w:div>
        <w:div w:id="789131287">
          <w:marLeft w:val="480"/>
          <w:marRight w:val="0"/>
          <w:marTop w:val="0"/>
          <w:marBottom w:val="0"/>
          <w:divBdr>
            <w:top w:val="none" w:sz="0" w:space="0" w:color="auto"/>
            <w:left w:val="none" w:sz="0" w:space="0" w:color="auto"/>
            <w:bottom w:val="none" w:sz="0" w:space="0" w:color="auto"/>
            <w:right w:val="none" w:sz="0" w:space="0" w:color="auto"/>
          </w:divBdr>
        </w:div>
        <w:div w:id="1992782418">
          <w:marLeft w:val="480"/>
          <w:marRight w:val="0"/>
          <w:marTop w:val="0"/>
          <w:marBottom w:val="0"/>
          <w:divBdr>
            <w:top w:val="none" w:sz="0" w:space="0" w:color="auto"/>
            <w:left w:val="none" w:sz="0" w:space="0" w:color="auto"/>
            <w:bottom w:val="none" w:sz="0" w:space="0" w:color="auto"/>
            <w:right w:val="none" w:sz="0" w:space="0" w:color="auto"/>
          </w:divBdr>
        </w:div>
        <w:div w:id="619609703">
          <w:marLeft w:val="480"/>
          <w:marRight w:val="0"/>
          <w:marTop w:val="0"/>
          <w:marBottom w:val="0"/>
          <w:divBdr>
            <w:top w:val="none" w:sz="0" w:space="0" w:color="auto"/>
            <w:left w:val="none" w:sz="0" w:space="0" w:color="auto"/>
            <w:bottom w:val="none" w:sz="0" w:space="0" w:color="auto"/>
            <w:right w:val="none" w:sz="0" w:space="0" w:color="auto"/>
          </w:divBdr>
        </w:div>
        <w:div w:id="183791447">
          <w:marLeft w:val="480"/>
          <w:marRight w:val="0"/>
          <w:marTop w:val="0"/>
          <w:marBottom w:val="0"/>
          <w:divBdr>
            <w:top w:val="none" w:sz="0" w:space="0" w:color="auto"/>
            <w:left w:val="none" w:sz="0" w:space="0" w:color="auto"/>
            <w:bottom w:val="none" w:sz="0" w:space="0" w:color="auto"/>
            <w:right w:val="none" w:sz="0" w:space="0" w:color="auto"/>
          </w:divBdr>
        </w:div>
        <w:div w:id="2033069541">
          <w:marLeft w:val="480"/>
          <w:marRight w:val="0"/>
          <w:marTop w:val="0"/>
          <w:marBottom w:val="0"/>
          <w:divBdr>
            <w:top w:val="none" w:sz="0" w:space="0" w:color="auto"/>
            <w:left w:val="none" w:sz="0" w:space="0" w:color="auto"/>
            <w:bottom w:val="none" w:sz="0" w:space="0" w:color="auto"/>
            <w:right w:val="none" w:sz="0" w:space="0" w:color="auto"/>
          </w:divBdr>
        </w:div>
        <w:div w:id="628437338">
          <w:marLeft w:val="480"/>
          <w:marRight w:val="0"/>
          <w:marTop w:val="0"/>
          <w:marBottom w:val="0"/>
          <w:divBdr>
            <w:top w:val="none" w:sz="0" w:space="0" w:color="auto"/>
            <w:left w:val="none" w:sz="0" w:space="0" w:color="auto"/>
            <w:bottom w:val="none" w:sz="0" w:space="0" w:color="auto"/>
            <w:right w:val="none" w:sz="0" w:space="0" w:color="auto"/>
          </w:divBdr>
        </w:div>
        <w:div w:id="1001471450">
          <w:marLeft w:val="480"/>
          <w:marRight w:val="0"/>
          <w:marTop w:val="0"/>
          <w:marBottom w:val="0"/>
          <w:divBdr>
            <w:top w:val="none" w:sz="0" w:space="0" w:color="auto"/>
            <w:left w:val="none" w:sz="0" w:space="0" w:color="auto"/>
            <w:bottom w:val="none" w:sz="0" w:space="0" w:color="auto"/>
            <w:right w:val="none" w:sz="0" w:space="0" w:color="auto"/>
          </w:divBdr>
        </w:div>
        <w:div w:id="596062112">
          <w:marLeft w:val="480"/>
          <w:marRight w:val="0"/>
          <w:marTop w:val="0"/>
          <w:marBottom w:val="0"/>
          <w:divBdr>
            <w:top w:val="none" w:sz="0" w:space="0" w:color="auto"/>
            <w:left w:val="none" w:sz="0" w:space="0" w:color="auto"/>
            <w:bottom w:val="none" w:sz="0" w:space="0" w:color="auto"/>
            <w:right w:val="none" w:sz="0" w:space="0" w:color="auto"/>
          </w:divBdr>
        </w:div>
        <w:div w:id="683021387">
          <w:marLeft w:val="480"/>
          <w:marRight w:val="0"/>
          <w:marTop w:val="0"/>
          <w:marBottom w:val="0"/>
          <w:divBdr>
            <w:top w:val="none" w:sz="0" w:space="0" w:color="auto"/>
            <w:left w:val="none" w:sz="0" w:space="0" w:color="auto"/>
            <w:bottom w:val="none" w:sz="0" w:space="0" w:color="auto"/>
            <w:right w:val="none" w:sz="0" w:space="0" w:color="auto"/>
          </w:divBdr>
        </w:div>
        <w:div w:id="1361315458">
          <w:marLeft w:val="480"/>
          <w:marRight w:val="0"/>
          <w:marTop w:val="0"/>
          <w:marBottom w:val="0"/>
          <w:divBdr>
            <w:top w:val="none" w:sz="0" w:space="0" w:color="auto"/>
            <w:left w:val="none" w:sz="0" w:space="0" w:color="auto"/>
            <w:bottom w:val="none" w:sz="0" w:space="0" w:color="auto"/>
            <w:right w:val="none" w:sz="0" w:space="0" w:color="auto"/>
          </w:divBdr>
        </w:div>
        <w:div w:id="382219360">
          <w:marLeft w:val="480"/>
          <w:marRight w:val="0"/>
          <w:marTop w:val="0"/>
          <w:marBottom w:val="0"/>
          <w:divBdr>
            <w:top w:val="none" w:sz="0" w:space="0" w:color="auto"/>
            <w:left w:val="none" w:sz="0" w:space="0" w:color="auto"/>
            <w:bottom w:val="none" w:sz="0" w:space="0" w:color="auto"/>
            <w:right w:val="none" w:sz="0" w:space="0" w:color="auto"/>
          </w:divBdr>
        </w:div>
        <w:div w:id="705788155">
          <w:marLeft w:val="480"/>
          <w:marRight w:val="0"/>
          <w:marTop w:val="0"/>
          <w:marBottom w:val="0"/>
          <w:divBdr>
            <w:top w:val="none" w:sz="0" w:space="0" w:color="auto"/>
            <w:left w:val="none" w:sz="0" w:space="0" w:color="auto"/>
            <w:bottom w:val="none" w:sz="0" w:space="0" w:color="auto"/>
            <w:right w:val="none" w:sz="0" w:space="0" w:color="auto"/>
          </w:divBdr>
        </w:div>
        <w:div w:id="1206139358">
          <w:marLeft w:val="480"/>
          <w:marRight w:val="0"/>
          <w:marTop w:val="0"/>
          <w:marBottom w:val="0"/>
          <w:divBdr>
            <w:top w:val="none" w:sz="0" w:space="0" w:color="auto"/>
            <w:left w:val="none" w:sz="0" w:space="0" w:color="auto"/>
            <w:bottom w:val="none" w:sz="0" w:space="0" w:color="auto"/>
            <w:right w:val="none" w:sz="0" w:space="0" w:color="auto"/>
          </w:divBdr>
        </w:div>
        <w:div w:id="831263837">
          <w:marLeft w:val="480"/>
          <w:marRight w:val="0"/>
          <w:marTop w:val="0"/>
          <w:marBottom w:val="0"/>
          <w:divBdr>
            <w:top w:val="none" w:sz="0" w:space="0" w:color="auto"/>
            <w:left w:val="none" w:sz="0" w:space="0" w:color="auto"/>
            <w:bottom w:val="none" w:sz="0" w:space="0" w:color="auto"/>
            <w:right w:val="none" w:sz="0" w:space="0" w:color="auto"/>
          </w:divBdr>
        </w:div>
        <w:div w:id="1452094453">
          <w:marLeft w:val="480"/>
          <w:marRight w:val="0"/>
          <w:marTop w:val="0"/>
          <w:marBottom w:val="0"/>
          <w:divBdr>
            <w:top w:val="none" w:sz="0" w:space="0" w:color="auto"/>
            <w:left w:val="none" w:sz="0" w:space="0" w:color="auto"/>
            <w:bottom w:val="none" w:sz="0" w:space="0" w:color="auto"/>
            <w:right w:val="none" w:sz="0" w:space="0" w:color="auto"/>
          </w:divBdr>
        </w:div>
        <w:div w:id="445735774">
          <w:marLeft w:val="480"/>
          <w:marRight w:val="0"/>
          <w:marTop w:val="0"/>
          <w:marBottom w:val="0"/>
          <w:divBdr>
            <w:top w:val="none" w:sz="0" w:space="0" w:color="auto"/>
            <w:left w:val="none" w:sz="0" w:space="0" w:color="auto"/>
            <w:bottom w:val="none" w:sz="0" w:space="0" w:color="auto"/>
            <w:right w:val="none" w:sz="0" w:space="0" w:color="auto"/>
          </w:divBdr>
        </w:div>
        <w:div w:id="496307233">
          <w:marLeft w:val="480"/>
          <w:marRight w:val="0"/>
          <w:marTop w:val="0"/>
          <w:marBottom w:val="0"/>
          <w:divBdr>
            <w:top w:val="none" w:sz="0" w:space="0" w:color="auto"/>
            <w:left w:val="none" w:sz="0" w:space="0" w:color="auto"/>
            <w:bottom w:val="none" w:sz="0" w:space="0" w:color="auto"/>
            <w:right w:val="none" w:sz="0" w:space="0" w:color="auto"/>
          </w:divBdr>
        </w:div>
        <w:div w:id="125048675">
          <w:marLeft w:val="480"/>
          <w:marRight w:val="0"/>
          <w:marTop w:val="0"/>
          <w:marBottom w:val="0"/>
          <w:divBdr>
            <w:top w:val="none" w:sz="0" w:space="0" w:color="auto"/>
            <w:left w:val="none" w:sz="0" w:space="0" w:color="auto"/>
            <w:bottom w:val="none" w:sz="0" w:space="0" w:color="auto"/>
            <w:right w:val="none" w:sz="0" w:space="0" w:color="auto"/>
          </w:divBdr>
        </w:div>
        <w:div w:id="1835998340">
          <w:marLeft w:val="480"/>
          <w:marRight w:val="0"/>
          <w:marTop w:val="0"/>
          <w:marBottom w:val="0"/>
          <w:divBdr>
            <w:top w:val="none" w:sz="0" w:space="0" w:color="auto"/>
            <w:left w:val="none" w:sz="0" w:space="0" w:color="auto"/>
            <w:bottom w:val="none" w:sz="0" w:space="0" w:color="auto"/>
            <w:right w:val="none" w:sz="0" w:space="0" w:color="auto"/>
          </w:divBdr>
        </w:div>
        <w:div w:id="548809864">
          <w:marLeft w:val="480"/>
          <w:marRight w:val="0"/>
          <w:marTop w:val="0"/>
          <w:marBottom w:val="0"/>
          <w:divBdr>
            <w:top w:val="none" w:sz="0" w:space="0" w:color="auto"/>
            <w:left w:val="none" w:sz="0" w:space="0" w:color="auto"/>
            <w:bottom w:val="none" w:sz="0" w:space="0" w:color="auto"/>
            <w:right w:val="none" w:sz="0" w:space="0" w:color="auto"/>
          </w:divBdr>
        </w:div>
        <w:div w:id="1898665145">
          <w:marLeft w:val="480"/>
          <w:marRight w:val="0"/>
          <w:marTop w:val="0"/>
          <w:marBottom w:val="0"/>
          <w:divBdr>
            <w:top w:val="none" w:sz="0" w:space="0" w:color="auto"/>
            <w:left w:val="none" w:sz="0" w:space="0" w:color="auto"/>
            <w:bottom w:val="none" w:sz="0" w:space="0" w:color="auto"/>
            <w:right w:val="none" w:sz="0" w:space="0" w:color="auto"/>
          </w:divBdr>
        </w:div>
        <w:div w:id="1004892136">
          <w:marLeft w:val="480"/>
          <w:marRight w:val="0"/>
          <w:marTop w:val="0"/>
          <w:marBottom w:val="0"/>
          <w:divBdr>
            <w:top w:val="none" w:sz="0" w:space="0" w:color="auto"/>
            <w:left w:val="none" w:sz="0" w:space="0" w:color="auto"/>
            <w:bottom w:val="none" w:sz="0" w:space="0" w:color="auto"/>
            <w:right w:val="none" w:sz="0" w:space="0" w:color="auto"/>
          </w:divBdr>
        </w:div>
        <w:div w:id="1392923377">
          <w:marLeft w:val="480"/>
          <w:marRight w:val="0"/>
          <w:marTop w:val="0"/>
          <w:marBottom w:val="0"/>
          <w:divBdr>
            <w:top w:val="none" w:sz="0" w:space="0" w:color="auto"/>
            <w:left w:val="none" w:sz="0" w:space="0" w:color="auto"/>
            <w:bottom w:val="none" w:sz="0" w:space="0" w:color="auto"/>
            <w:right w:val="none" w:sz="0" w:space="0" w:color="auto"/>
          </w:divBdr>
        </w:div>
        <w:div w:id="1886986765">
          <w:marLeft w:val="480"/>
          <w:marRight w:val="0"/>
          <w:marTop w:val="0"/>
          <w:marBottom w:val="0"/>
          <w:divBdr>
            <w:top w:val="none" w:sz="0" w:space="0" w:color="auto"/>
            <w:left w:val="none" w:sz="0" w:space="0" w:color="auto"/>
            <w:bottom w:val="none" w:sz="0" w:space="0" w:color="auto"/>
            <w:right w:val="none" w:sz="0" w:space="0" w:color="auto"/>
          </w:divBdr>
        </w:div>
      </w:divsChild>
    </w:div>
    <w:div w:id="976107592">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492650">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8921216">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312272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484011">
      <w:marLeft w:val="48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016198">
      <w:marLeft w:val="48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137392">
      <w:marLeft w:val="48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0715214">
      <w:marLeft w:val="480"/>
      <w:marRight w:val="0"/>
      <w:marTop w:val="0"/>
      <w:marBottom w:val="0"/>
      <w:divBdr>
        <w:top w:val="none" w:sz="0" w:space="0" w:color="auto"/>
        <w:left w:val="none" w:sz="0" w:space="0" w:color="auto"/>
        <w:bottom w:val="none" w:sz="0" w:space="0" w:color="auto"/>
        <w:right w:val="none" w:sz="0" w:space="0" w:color="auto"/>
      </w:divBdr>
    </w:div>
    <w:div w:id="991833094">
      <w:marLeft w:val="48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4989833">
      <w:bodyDiv w:val="1"/>
      <w:marLeft w:val="0"/>
      <w:marRight w:val="0"/>
      <w:marTop w:val="0"/>
      <w:marBottom w:val="0"/>
      <w:divBdr>
        <w:top w:val="none" w:sz="0" w:space="0" w:color="auto"/>
        <w:left w:val="none" w:sz="0" w:space="0" w:color="auto"/>
        <w:bottom w:val="none" w:sz="0" w:space="0" w:color="auto"/>
        <w:right w:val="none" w:sz="0" w:space="0" w:color="auto"/>
      </w:divBdr>
      <w:divsChild>
        <w:div w:id="1601328588">
          <w:marLeft w:val="480"/>
          <w:marRight w:val="0"/>
          <w:marTop w:val="0"/>
          <w:marBottom w:val="0"/>
          <w:divBdr>
            <w:top w:val="none" w:sz="0" w:space="0" w:color="auto"/>
            <w:left w:val="none" w:sz="0" w:space="0" w:color="auto"/>
            <w:bottom w:val="none" w:sz="0" w:space="0" w:color="auto"/>
            <w:right w:val="none" w:sz="0" w:space="0" w:color="auto"/>
          </w:divBdr>
        </w:div>
        <w:div w:id="610937908">
          <w:marLeft w:val="480"/>
          <w:marRight w:val="0"/>
          <w:marTop w:val="0"/>
          <w:marBottom w:val="0"/>
          <w:divBdr>
            <w:top w:val="none" w:sz="0" w:space="0" w:color="auto"/>
            <w:left w:val="none" w:sz="0" w:space="0" w:color="auto"/>
            <w:bottom w:val="none" w:sz="0" w:space="0" w:color="auto"/>
            <w:right w:val="none" w:sz="0" w:space="0" w:color="auto"/>
          </w:divBdr>
        </w:div>
        <w:div w:id="2050105953">
          <w:marLeft w:val="480"/>
          <w:marRight w:val="0"/>
          <w:marTop w:val="0"/>
          <w:marBottom w:val="0"/>
          <w:divBdr>
            <w:top w:val="none" w:sz="0" w:space="0" w:color="auto"/>
            <w:left w:val="none" w:sz="0" w:space="0" w:color="auto"/>
            <w:bottom w:val="none" w:sz="0" w:space="0" w:color="auto"/>
            <w:right w:val="none" w:sz="0" w:space="0" w:color="auto"/>
          </w:divBdr>
        </w:div>
        <w:div w:id="1532569141">
          <w:marLeft w:val="480"/>
          <w:marRight w:val="0"/>
          <w:marTop w:val="0"/>
          <w:marBottom w:val="0"/>
          <w:divBdr>
            <w:top w:val="none" w:sz="0" w:space="0" w:color="auto"/>
            <w:left w:val="none" w:sz="0" w:space="0" w:color="auto"/>
            <w:bottom w:val="none" w:sz="0" w:space="0" w:color="auto"/>
            <w:right w:val="none" w:sz="0" w:space="0" w:color="auto"/>
          </w:divBdr>
        </w:div>
        <w:div w:id="1549565714">
          <w:marLeft w:val="480"/>
          <w:marRight w:val="0"/>
          <w:marTop w:val="0"/>
          <w:marBottom w:val="0"/>
          <w:divBdr>
            <w:top w:val="none" w:sz="0" w:space="0" w:color="auto"/>
            <w:left w:val="none" w:sz="0" w:space="0" w:color="auto"/>
            <w:bottom w:val="none" w:sz="0" w:space="0" w:color="auto"/>
            <w:right w:val="none" w:sz="0" w:space="0" w:color="auto"/>
          </w:divBdr>
        </w:div>
        <w:div w:id="785274674">
          <w:marLeft w:val="480"/>
          <w:marRight w:val="0"/>
          <w:marTop w:val="0"/>
          <w:marBottom w:val="0"/>
          <w:divBdr>
            <w:top w:val="none" w:sz="0" w:space="0" w:color="auto"/>
            <w:left w:val="none" w:sz="0" w:space="0" w:color="auto"/>
            <w:bottom w:val="none" w:sz="0" w:space="0" w:color="auto"/>
            <w:right w:val="none" w:sz="0" w:space="0" w:color="auto"/>
          </w:divBdr>
        </w:div>
        <w:div w:id="1437553253">
          <w:marLeft w:val="480"/>
          <w:marRight w:val="0"/>
          <w:marTop w:val="0"/>
          <w:marBottom w:val="0"/>
          <w:divBdr>
            <w:top w:val="none" w:sz="0" w:space="0" w:color="auto"/>
            <w:left w:val="none" w:sz="0" w:space="0" w:color="auto"/>
            <w:bottom w:val="none" w:sz="0" w:space="0" w:color="auto"/>
            <w:right w:val="none" w:sz="0" w:space="0" w:color="auto"/>
          </w:divBdr>
        </w:div>
        <w:div w:id="556623007">
          <w:marLeft w:val="480"/>
          <w:marRight w:val="0"/>
          <w:marTop w:val="0"/>
          <w:marBottom w:val="0"/>
          <w:divBdr>
            <w:top w:val="none" w:sz="0" w:space="0" w:color="auto"/>
            <w:left w:val="none" w:sz="0" w:space="0" w:color="auto"/>
            <w:bottom w:val="none" w:sz="0" w:space="0" w:color="auto"/>
            <w:right w:val="none" w:sz="0" w:space="0" w:color="auto"/>
          </w:divBdr>
        </w:div>
        <w:div w:id="1453017684">
          <w:marLeft w:val="480"/>
          <w:marRight w:val="0"/>
          <w:marTop w:val="0"/>
          <w:marBottom w:val="0"/>
          <w:divBdr>
            <w:top w:val="none" w:sz="0" w:space="0" w:color="auto"/>
            <w:left w:val="none" w:sz="0" w:space="0" w:color="auto"/>
            <w:bottom w:val="none" w:sz="0" w:space="0" w:color="auto"/>
            <w:right w:val="none" w:sz="0" w:space="0" w:color="auto"/>
          </w:divBdr>
        </w:div>
        <w:div w:id="2007048654">
          <w:marLeft w:val="480"/>
          <w:marRight w:val="0"/>
          <w:marTop w:val="0"/>
          <w:marBottom w:val="0"/>
          <w:divBdr>
            <w:top w:val="none" w:sz="0" w:space="0" w:color="auto"/>
            <w:left w:val="none" w:sz="0" w:space="0" w:color="auto"/>
            <w:bottom w:val="none" w:sz="0" w:space="0" w:color="auto"/>
            <w:right w:val="none" w:sz="0" w:space="0" w:color="auto"/>
          </w:divBdr>
        </w:div>
        <w:div w:id="1264150159">
          <w:marLeft w:val="480"/>
          <w:marRight w:val="0"/>
          <w:marTop w:val="0"/>
          <w:marBottom w:val="0"/>
          <w:divBdr>
            <w:top w:val="none" w:sz="0" w:space="0" w:color="auto"/>
            <w:left w:val="none" w:sz="0" w:space="0" w:color="auto"/>
            <w:bottom w:val="none" w:sz="0" w:space="0" w:color="auto"/>
            <w:right w:val="none" w:sz="0" w:space="0" w:color="auto"/>
          </w:divBdr>
        </w:div>
        <w:div w:id="2110617112">
          <w:marLeft w:val="480"/>
          <w:marRight w:val="0"/>
          <w:marTop w:val="0"/>
          <w:marBottom w:val="0"/>
          <w:divBdr>
            <w:top w:val="none" w:sz="0" w:space="0" w:color="auto"/>
            <w:left w:val="none" w:sz="0" w:space="0" w:color="auto"/>
            <w:bottom w:val="none" w:sz="0" w:space="0" w:color="auto"/>
            <w:right w:val="none" w:sz="0" w:space="0" w:color="auto"/>
          </w:divBdr>
        </w:div>
        <w:div w:id="545146215">
          <w:marLeft w:val="480"/>
          <w:marRight w:val="0"/>
          <w:marTop w:val="0"/>
          <w:marBottom w:val="0"/>
          <w:divBdr>
            <w:top w:val="none" w:sz="0" w:space="0" w:color="auto"/>
            <w:left w:val="none" w:sz="0" w:space="0" w:color="auto"/>
            <w:bottom w:val="none" w:sz="0" w:space="0" w:color="auto"/>
            <w:right w:val="none" w:sz="0" w:space="0" w:color="auto"/>
          </w:divBdr>
        </w:div>
        <w:div w:id="792791368">
          <w:marLeft w:val="480"/>
          <w:marRight w:val="0"/>
          <w:marTop w:val="0"/>
          <w:marBottom w:val="0"/>
          <w:divBdr>
            <w:top w:val="none" w:sz="0" w:space="0" w:color="auto"/>
            <w:left w:val="none" w:sz="0" w:space="0" w:color="auto"/>
            <w:bottom w:val="none" w:sz="0" w:space="0" w:color="auto"/>
            <w:right w:val="none" w:sz="0" w:space="0" w:color="auto"/>
          </w:divBdr>
        </w:div>
        <w:div w:id="1856308578">
          <w:marLeft w:val="480"/>
          <w:marRight w:val="0"/>
          <w:marTop w:val="0"/>
          <w:marBottom w:val="0"/>
          <w:divBdr>
            <w:top w:val="none" w:sz="0" w:space="0" w:color="auto"/>
            <w:left w:val="none" w:sz="0" w:space="0" w:color="auto"/>
            <w:bottom w:val="none" w:sz="0" w:space="0" w:color="auto"/>
            <w:right w:val="none" w:sz="0" w:space="0" w:color="auto"/>
          </w:divBdr>
        </w:div>
        <w:div w:id="2074234498">
          <w:marLeft w:val="480"/>
          <w:marRight w:val="0"/>
          <w:marTop w:val="0"/>
          <w:marBottom w:val="0"/>
          <w:divBdr>
            <w:top w:val="none" w:sz="0" w:space="0" w:color="auto"/>
            <w:left w:val="none" w:sz="0" w:space="0" w:color="auto"/>
            <w:bottom w:val="none" w:sz="0" w:space="0" w:color="auto"/>
            <w:right w:val="none" w:sz="0" w:space="0" w:color="auto"/>
          </w:divBdr>
        </w:div>
        <w:div w:id="1927110200">
          <w:marLeft w:val="480"/>
          <w:marRight w:val="0"/>
          <w:marTop w:val="0"/>
          <w:marBottom w:val="0"/>
          <w:divBdr>
            <w:top w:val="none" w:sz="0" w:space="0" w:color="auto"/>
            <w:left w:val="none" w:sz="0" w:space="0" w:color="auto"/>
            <w:bottom w:val="none" w:sz="0" w:space="0" w:color="auto"/>
            <w:right w:val="none" w:sz="0" w:space="0" w:color="auto"/>
          </w:divBdr>
        </w:div>
        <w:div w:id="1486899784">
          <w:marLeft w:val="480"/>
          <w:marRight w:val="0"/>
          <w:marTop w:val="0"/>
          <w:marBottom w:val="0"/>
          <w:divBdr>
            <w:top w:val="none" w:sz="0" w:space="0" w:color="auto"/>
            <w:left w:val="none" w:sz="0" w:space="0" w:color="auto"/>
            <w:bottom w:val="none" w:sz="0" w:space="0" w:color="auto"/>
            <w:right w:val="none" w:sz="0" w:space="0" w:color="auto"/>
          </w:divBdr>
        </w:div>
        <w:div w:id="1805463417">
          <w:marLeft w:val="480"/>
          <w:marRight w:val="0"/>
          <w:marTop w:val="0"/>
          <w:marBottom w:val="0"/>
          <w:divBdr>
            <w:top w:val="none" w:sz="0" w:space="0" w:color="auto"/>
            <w:left w:val="none" w:sz="0" w:space="0" w:color="auto"/>
            <w:bottom w:val="none" w:sz="0" w:space="0" w:color="auto"/>
            <w:right w:val="none" w:sz="0" w:space="0" w:color="auto"/>
          </w:divBdr>
        </w:div>
        <w:div w:id="2119371962">
          <w:marLeft w:val="480"/>
          <w:marRight w:val="0"/>
          <w:marTop w:val="0"/>
          <w:marBottom w:val="0"/>
          <w:divBdr>
            <w:top w:val="none" w:sz="0" w:space="0" w:color="auto"/>
            <w:left w:val="none" w:sz="0" w:space="0" w:color="auto"/>
            <w:bottom w:val="none" w:sz="0" w:space="0" w:color="auto"/>
            <w:right w:val="none" w:sz="0" w:space="0" w:color="auto"/>
          </w:divBdr>
        </w:div>
        <w:div w:id="1128622077">
          <w:marLeft w:val="480"/>
          <w:marRight w:val="0"/>
          <w:marTop w:val="0"/>
          <w:marBottom w:val="0"/>
          <w:divBdr>
            <w:top w:val="none" w:sz="0" w:space="0" w:color="auto"/>
            <w:left w:val="none" w:sz="0" w:space="0" w:color="auto"/>
            <w:bottom w:val="none" w:sz="0" w:space="0" w:color="auto"/>
            <w:right w:val="none" w:sz="0" w:space="0" w:color="auto"/>
          </w:divBdr>
        </w:div>
        <w:div w:id="348219015">
          <w:marLeft w:val="480"/>
          <w:marRight w:val="0"/>
          <w:marTop w:val="0"/>
          <w:marBottom w:val="0"/>
          <w:divBdr>
            <w:top w:val="none" w:sz="0" w:space="0" w:color="auto"/>
            <w:left w:val="none" w:sz="0" w:space="0" w:color="auto"/>
            <w:bottom w:val="none" w:sz="0" w:space="0" w:color="auto"/>
            <w:right w:val="none" w:sz="0" w:space="0" w:color="auto"/>
          </w:divBdr>
        </w:div>
        <w:div w:id="1713387825">
          <w:marLeft w:val="480"/>
          <w:marRight w:val="0"/>
          <w:marTop w:val="0"/>
          <w:marBottom w:val="0"/>
          <w:divBdr>
            <w:top w:val="none" w:sz="0" w:space="0" w:color="auto"/>
            <w:left w:val="none" w:sz="0" w:space="0" w:color="auto"/>
            <w:bottom w:val="none" w:sz="0" w:space="0" w:color="auto"/>
            <w:right w:val="none" w:sz="0" w:space="0" w:color="auto"/>
          </w:divBdr>
        </w:div>
        <w:div w:id="263225048">
          <w:marLeft w:val="480"/>
          <w:marRight w:val="0"/>
          <w:marTop w:val="0"/>
          <w:marBottom w:val="0"/>
          <w:divBdr>
            <w:top w:val="none" w:sz="0" w:space="0" w:color="auto"/>
            <w:left w:val="none" w:sz="0" w:space="0" w:color="auto"/>
            <w:bottom w:val="none" w:sz="0" w:space="0" w:color="auto"/>
            <w:right w:val="none" w:sz="0" w:space="0" w:color="auto"/>
          </w:divBdr>
        </w:div>
        <w:div w:id="2060543666">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339432411">
          <w:marLeft w:val="480"/>
          <w:marRight w:val="0"/>
          <w:marTop w:val="0"/>
          <w:marBottom w:val="0"/>
          <w:divBdr>
            <w:top w:val="none" w:sz="0" w:space="0" w:color="auto"/>
            <w:left w:val="none" w:sz="0" w:space="0" w:color="auto"/>
            <w:bottom w:val="none" w:sz="0" w:space="0" w:color="auto"/>
            <w:right w:val="none" w:sz="0" w:space="0" w:color="auto"/>
          </w:divBdr>
        </w:div>
        <w:div w:id="376512642">
          <w:marLeft w:val="480"/>
          <w:marRight w:val="0"/>
          <w:marTop w:val="0"/>
          <w:marBottom w:val="0"/>
          <w:divBdr>
            <w:top w:val="none" w:sz="0" w:space="0" w:color="auto"/>
            <w:left w:val="none" w:sz="0" w:space="0" w:color="auto"/>
            <w:bottom w:val="none" w:sz="0" w:space="0" w:color="auto"/>
            <w:right w:val="none" w:sz="0" w:space="0" w:color="auto"/>
          </w:divBdr>
        </w:div>
        <w:div w:id="1538658329">
          <w:marLeft w:val="480"/>
          <w:marRight w:val="0"/>
          <w:marTop w:val="0"/>
          <w:marBottom w:val="0"/>
          <w:divBdr>
            <w:top w:val="none" w:sz="0" w:space="0" w:color="auto"/>
            <w:left w:val="none" w:sz="0" w:space="0" w:color="auto"/>
            <w:bottom w:val="none" w:sz="0" w:space="0" w:color="auto"/>
            <w:right w:val="none" w:sz="0" w:space="0" w:color="auto"/>
          </w:divBdr>
        </w:div>
        <w:div w:id="934165770">
          <w:marLeft w:val="480"/>
          <w:marRight w:val="0"/>
          <w:marTop w:val="0"/>
          <w:marBottom w:val="0"/>
          <w:divBdr>
            <w:top w:val="none" w:sz="0" w:space="0" w:color="auto"/>
            <w:left w:val="none" w:sz="0" w:space="0" w:color="auto"/>
            <w:bottom w:val="none" w:sz="0" w:space="0" w:color="auto"/>
            <w:right w:val="none" w:sz="0" w:space="0" w:color="auto"/>
          </w:divBdr>
        </w:div>
        <w:div w:id="147401413">
          <w:marLeft w:val="480"/>
          <w:marRight w:val="0"/>
          <w:marTop w:val="0"/>
          <w:marBottom w:val="0"/>
          <w:divBdr>
            <w:top w:val="none" w:sz="0" w:space="0" w:color="auto"/>
            <w:left w:val="none" w:sz="0" w:space="0" w:color="auto"/>
            <w:bottom w:val="none" w:sz="0" w:space="0" w:color="auto"/>
            <w:right w:val="none" w:sz="0" w:space="0" w:color="auto"/>
          </w:divBdr>
        </w:div>
        <w:div w:id="1442340698">
          <w:marLeft w:val="480"/>
          <w:marRight w:val="0"/>
          <w:marTop w:val="0"/>
          <w:marBottom w:val="0"/>
          <w:divBdr>
            <w:top w:val="none" w:sz="0" w:space="0" w:color="auto"/>
            <w:left w:val="none" w:sz="0" w:space="0" w:color="auto"/>
            <w:bottom w:val="none" w:sz="0" w:space="0" w:color="auto"/>
            <w:right w:val="none" w:sz="0" w:space="0" w:color="auto"/>
          </w:divBdr>
        </w:div>
        <w:div w:id="671565904">
          <w:marLeft w:val="480"/>
          <w:marRight w:val="0"/>
          <w:marTop w:val="0"/>
          <w:marBottom w:val="0"/>
          <w:divBdr>
            <w:top w:val="none" w:sz="0" w:space="0" w:color="auto"/>
            <w:left w:val="none" w:sz="0" w:space="0" w:color="auto"/>
            <w:bottom w:val="none" w:sz="0" w:space="0" w:color="auto"/>
            <w:right w:val="none" w:sz="0" w:space="0" w:color="auto"/>
          </w:divBdr>
        </w:div>
        <w:div w:id="1619726928">
          <w:marLeft w:val="480"/>
          <w:marRight w:val="0"/>
          <w:marTop w:val="0"/>
          <w:marBottom w:val="0"/>
          <w:divBdr>
            <w:top w:val="none" w:sz="0" w:space="0" w:color="auto"/>
            <w:left w:val="none" w:sz="0" w:space="0" w:color="auto"/>
            <w:bottom w:val="none" w:sz="0" w:space="0" w:color="auto"/>
            <w:right w:val="none" w:sz="0" w:space="0" w:color="auto"/>
          </w:divBdr>
        </w:div>
        <w:div w:id="539247052">
          <w:marLeft w:val="480"/>
          <w:marRight w:val="0"/>
          <w:marTop w:val="0"/>
          <w:marBottom w:val="0"/>
          <w:divBdr>
            <w:top w:val="none" w:sz="0" w:space="0" w:color="auto"/>
            <w:left w:val="none" w:sz="0" w:space="0" w:color="auto"/>
            <w:bottom w:val="none" w:sz="0" w:space="0" w:color="auto"/>
            <w:right w:val="none" w:sz="0" w:space="0" w:color="auto"/>
          </w:divBdr>
        </w:div>
        <w:div w:id="750391312">
          <w:marLeft w:val="480"/>
          <w:marRight w:val="0"/>
          <w:marTop w:val="0"/>
          <w:marBottom w:val="0"/>
          <w:divBdr>
            <w:top w:val="none" w:sz="0" w:space="0" w:color="auto"/>
            <w:left w:val="none" w:sz="0" w:space="0" w:color="auto"/>
            <w:bottom w:val="none" w:sz="0" w:space="0" w:color="auto"/>
            <w:right w:val="none" w:sz="0" w:space="0" w:color="auto"/>
          </w:divBdr>
        </w:div>
        <w:div w:id="492451024">
          <w:marLeft w:val="480"/>
          <w:marRight w:val="0"/>
          <w:marTop w:val="0"/>
          <w:marBottom w:val="0"/>
          <w:divBdr>
            <w:top w:val="none" w:sz="0" w:space="0" w:color="auto"/>
            <w:left w:val="none" w:sz="0" w:space="0" w:color="auto"/>
            <w:bottom w:val="none" w:sz="0" w:space="0" w:color="auto"/>
            <w:right w:val="none" w:sz="0" w:space="0" w:color="auto"/>
          </w:divBdr>
        </w:div>
        <w:div w:id="1332679550">
          <w:marLeft w:val="480"/>
          <w:marRight w:val="0"/>
          <w:marTop w:val="0"/>
          <w:marBottom w:val="0"/>
          <w:divBdr>
            <w:top w:val="none" w:sz="0" w:space="0" w:color="auto"/>
            <w:left w:val="none" w:sz="0" w:space="0" w:color="auto"/>
            <w:bottom w:val="none" w:sz="0" w:space="0" w:color="auto"/>
            <w:right w:val="none" w:sz="0" w:space="0" w:color="auto"/>
          </w:divBdr>
        </w:div>
        <w:div w:id="983503566">
          <w:marLeft w:val="480"/>
          <w:marRight w:val="0"/>
          <w:marTop w:val="0"/>
          <w:marBottom w:val="0"/>
          <w:divBdr>
            <w:top w:val="none" w:sz="0" w:space="0" w:color="auto"/>
            <w:left w:val="none" w:sz="0" w:space="0" w:color="auto"/>
            <w:bottom w:val="none" w:sz="0" w:space="0" w:color="auto"/>
            <w:right w:val="none" w:sz="0" w:space="0" w:color="auto"/>
          </w:divBdr>
        </w:div>
        <w:div w:id="1179123961">
          <w:marLeft w:val="480"/>
          <w:marRight w:val="0"/>
          <w:marTop w:val="0"/>
          <w:marBottom w:val="0"/>
          <w:divBdr>
            <w:top w:val="none" w:sz="0" w:space="0" w:color="auto"/>
            <w:left w:val="none" w:sz="0" w:space="0" w:color="auto"/>
            <w:bottom w:val="none" w:sz="0" w:space="0" w:color="auto"/>
            <w:right w:val="none" w:sz="0" w:space="0" w:color="auto"/>
          </w:divBdr>
        </w:div>
        <w:div w:id="1812357711">
          <w:marLeft w:val="480"/>
          <w:marRight w:val="0"/>
          <w:marTop w:val="0"/>
          <w:marBottom w:val="0"/>
          <w:divBdr>
            <w:top w:val="none" w:sz="0" w:space="0" w:color="auto"/>
            <w:left w:val="none" w:sz="0" w:space="0" w:color="auto"/>
            <w:bottom w:val="none" w:sz="0" w:space="0" w:color="auto"/>
            <w:right w:val="none" w:sz="0" w:space="0" w:color="auto"/>
          </w:divBdr>
        </w:div>
      </w:divsChild>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7270936">
      <w:marLeft w:val="480"/>
      <w:marRight w:val="0"/>
      <w:marTop w:val="0"/>
      <w:marBottom w:val="0"/>
      <w:divBdr>
        <w:top w:val="none" w:sz="0" w:space="0" w:color="auto"/>
        <w:left w:val="none" w:sz="0" w:space="0" w:color="auto"/>
        <w:bottom w:val="none" w:sz="0" w:space="0" w:color="auto"/>
        <w:right w:val="none" w:sz="0" w:space="0" w:color="auto"/>
      </w:divBdr>
    </w:div>
    <w:div w:id="997539371">
      <w:bodyDiv w:val="1"/>
      <w:marLeft w:val="0"/>
      <w:marRight w:val="0"/>
      <w:marTop w:val="0"/>
      <w:marBottom w:val="0"/>
      <w:divBdr>
        <w:top w:val="none" w:sz="0" w:space="0" w:color="auto"/>
        <w:left w:val="none" w:sz="0" w:space="0" w:color="auto"/>
        <w:bottom w:val="none" w:sz="0" w:space="0" w:color="auto"/>
        <w:right w:val="none" w:sz="0" w:space="0" w:color="auto"/>
      </w:divBdr>
    </w:div>
    <w:div w:id="998458821">
      <w:marLeft w:val="48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
    <w:div w:id="999387687">
      <w:bodyDiv w:val="1"/>
      <w:marLeft w:val="0"/>
      <w:marRight w:val="0"/>
      <w:marTop w:val="0"/>
      <w:marBottom w:val="0"/>
      <w:divBdr>
        <w:top w:val="none" w:sz="0" w:space="0" w:color="auto"/>
        <w:left w:val="none" w:sz="0" w:space="0" w:color="auto"/>
        <w:bottom w:val="none" w:sz="0" w:space="0" w:color="auto"/>
        <w:right w:val="none" w:sz="0" w:space="0" w:color="auto"/>
      </w:divBdr>
    </w:div>
    <w:div w:id="999849951">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1347795">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05984686">
      <w:marLeft w:val="480"/>
      <w:marRight w:val="0"/>
      <w:marTop w:val="0"/>
      <w:marBottom w:val="0"/>
      <w:divBdr>
        <w:top w:val="none" w:sz="0" w:space="0" w:color="auto"/>
        <w:left w:val="none" w:sz="0" w:space="0" w:color="auto"/>
        <w:bottom w:val="none" w:sz="0" w:space="0" w:color="auto"/>
        <w:right w:val="none" w:sz="0" w:space="0" w:color="auto"/>
      </w:divBdr>
    </w:div>
    <w:div w:id="1007098229">
      <w:bodyDiv w:val="1"/>
      <w:marLeft w:val="0"/>
      <w:marRight w:val="0"/>
      <w:marTop w:val="0"/>
      <w:marBottom w:val="0"/>
      <w:divBdr>
        <w:top w:val="none" w:sz="0" w:space="0" w:color="auto"/>
        <w:left w:val="none" w:sz="0" w:space="0" w:color="auto"/>
        <w:bottom w:val="none" w:sz="0" w:space="0" w:color="auto"/>
        <w:right w:val="none" w:sz="0" w:space="0" w:color="auto"/>
      </w:divBdr>
    </w:div>
    <w:div w:id="1007517555">
      <w:marLeft w:val="480"/>
      <w:marRight w:val="0"/>
      <w:marTop w:val="0"/>
      <w:marBottom w:val="0"/>
      <w:divBdr>
        <w:top w:val="none" w:sz="0" w:space="0" w:color="auto"/>
        <w:left w:val="none" w:sz="0" w:space="0" w:color="auto"/>
        <w:bottom w:val="none" w:sz="0" w:space="0" w:color="auto"/>
        <w:right w:val="none" w:sz="0" w:space="0" w:color="auto"/>
      </w:divBdr>
    </w:div>
    <w:div w:id="1009327855">
      <w:marLeft w:val="480"/>
      <w:marRight w:val="0"/>
      <w:marTop w:val="0"/>
      <w:marBottom w:val="0"/>
      <w:divBdr>
        <w:top w:val="none" w:sz="0" w:space="0" w:color="auto"/>
        <w:left w:val="none" w:sz="0" w:space="0" w:color="auto"/>
        <w:bottom w:val="none" w:sz="0" w:space="0" w:color="auto"/>
        <w:right w:val="none" w:sz="0" w:space="0" w:color="auto"/>
      </w:divBdr>
    </w:div>
    <w:div w:id="1009524199">
      <w:marLeft w:val="480"/>
      <w:marRight w:val="0"/>
      <w:marTop w:val="0"/>
      <w:marBottom w:val="0"/>
      <w:divBdr>
        <w:top w:val="none" w:sz="0" w:space="0" w:color="auto"/>
        <w:left w:val="none" w:sz="0" w:space="0" w:color="auto"/>
        <w:bottom w:val="none" w:sz="0" w:space="0" w:color="auto"/>
        <w:right w:val="none" w:sz="0" w:space="0" w:color="auto"/>
      </w:divBdr>
    </w:div>
    <w:div w:id="1011491631">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2220489">
      <w:marLeft w:val="480"/>
      <w:marRight w:val="0"/>
      <w:marTop w:val="0"/>
      <w:marBottom w:val="0"/>
      <w:divBdr>
        <w:top w:val="none" w:sz="0" w:space="0" w:color="auto"/>
        <w:left w:val="none" w:sz="0" w:space="0" w:color="auto"/>
        <w:bottom w:val="none" w:sz="0" w:space="0" w:color="auto"/>
        <w:right w:val="none" w:sz="0" w:space="0" w:color="auto"/>
      </w:divBdr>
    </w:div>
    <w:div w:id="1014265522">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23316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6348645">
      <w:marLeft w:val="480"/>
      <w:marRight w:val="0"/>
      <w:marTop w:val="0"/>
      <w:marBottom w:val="0"/>
      <w:divBdr>
        <w:top w:val="none" w:sz="0" w:space="0" w:color="auto"/>
        <w:left w:val="none" w:sz="0" w:space="0" w:color="auto"/>
        <w:bottom w:val="none" w:sz="0" w:space="0" w:color="auto"/>
        <w:right w:val="none" w:sz="0" w:space="0" w:color="auto"/>
      </w:divBdr>
    </w:div>
    <w:div w:id="1016351228">
      <w:bodyDiv w:val="1"/>
      <w:marLeft w:val="0"/>
      <w:marRight w:val="0"/>
      <w:marTop w:val="0"/>
      <w:marBottom w:val="0"/>
      <w:divBdr>
        <w:top w:val="none" w:sz="0" w:space="0" w:color="auto"/>
        <w:left w:val="none" w:sz="0" w:space="0" w:color="auto"/>
        <w:bottom w:val="none" w:sz="0" w:space="0" w:color="auto"/>
        <w:right w:val="none" w:sz="0" w:space="0" w:color="auto"/>
      </w:divBdr>
    </w:div>
    <w:div w:id="101654437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7461556">
      <w:marLeft w:val="48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207635">
      <w:marLeft w:val="48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5136900">
      <w:marLeft w:val="48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497603">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07732">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3574960">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39358584">
      <w:marLeft w:val="480"/>
      <w:marRight w:val="0"/>
      <w:marTop w:val="0"/>
      <w:marBottom w:val="0"/>
      <w:divBdr>
        <w:top w:val="none" w:sz="0" w:space="0" w:color="auto"/>
        <w:left w:val="none" w:sz="0" w:space="0" w:color="auto"/>
        <w:bottom w:val="none" w:sz="0" w:space="0" w:color="auto"/>
        <w:right w:val="none" w:sz="0" w:space="0" w:color="auto"/>
      </w:divBdr>
    </w:div>
    <w:div w:id="1039548430">
      <w:bodyDiv w:val="1"/>
      <w:marLeft w:val="0"/>
      <w:marRight w:val="0"/>
      <w:marTop w:val="0"/>
      <w:marBottom w:val="0"/>
      <w:divBdr>
        <w:top w:val="none" w:sz="0" w:space="0" w:color="auto"/>
        <w:left w:val="none" w:sz="0" w:space="0" w:color="auto"/>
        <w:bottom w:val="none" w:sz="0" w:space="0" w:color="auto"/>
        <w:right w:val="none" w:sz="0" w:space="0" w:color="auto"/>
      </w:divBdr>
      <w:divsChild>
        <w:div w:id="74401858">
          <w:marLeft w:val="480"/>
          <w:marRight w:val="0"/>
          <w:marTop w:val="0"/>
          <w:marBottom w:val="0"/>
          <w:divBdr>
            <w:top w:val="none" w:sz="0" w:space="0" w:color="auto"/>
            <w:left w:val="none" w:sz="0" w:space="0" w:color="auto"/>
            <w:bottom w:val="none" w:sz="0" w:space="0" w:color="auto"/>
            <w:right w:val="none" w:sz="0" w:space="0" w:color="auto"/>
          </w:divBdr>
        </w:div>
        <w:div w:id="1790583394">
          <w:marLeft w:val="480"/>
          <w:marRight w:val="0"/>
          <w:marTop w:val="0"/>
          <w:marBottom w:val="0"/>
          <w:divBdr>
            <w:top w:val="none" w:sz="0" w:space="0" w:color="auto"/>
            <w:left w:val="none" w:sz="0" w:space="0" w:color="auto"/>
            <w:bottom w:val="none" w:sz="0" w:space="0" w:color="auto"/>
            <w:right w:val="none" w:sz="0" w:space="0" w:color="auto"/>
          </w:divBdr>
        </w:div>
        <w:div w:id="91897854">
          <w:marLeft w:val="480"/>
          <w:marRight w:val="0"/>
          <w:marTop w:val="0"/>
          <w:marBottom w:val="0"/>
          <w:divBdr>
            <w:top w:val="none" w:sz="0" w:space="0" w:color="auto"/>
            <w:left w:val="none" w:sz="0" w:space="0" w:color="auto"/>
            <w:bottom w:val="none" w:sz="0" w:space="0" w:color="auto"/>
            <w:right w:val="none" w:sz="0" w:space="0" w:color="auto"/>
          </w:divBdr>
        </w:div>
        <w:div w:id="233466947">
          <w:marLeft w:val="480"/>
          <w:marRight w:val="0"/>
          <w:marTop w:val="0"/>
          <w:marBottom w:val="0"/>
          <w:divBdr>
            <w:top w:val="none" w:sz="0" w:space="0" w:color="auto"/>
            <w:left w:val="none" w:sz="0" w:space="0" w:color="auto"/>
            <w:bottom w:val="none" w:sz="0" w:space="0" w:color="auto"/>
            <w:right w:val="none" w:sz="0" w:space="0" w:color="auto"/>
          </w:divBdr>
        </w:div>
        <w:div w:id="285040239">
          <w:marLeft w:val="480"/>
          <w:marRight w:val="0"/>
          <w:marTop w:val="0"/>
          <w:marBottom w:val="0"/>
          <w:divBdr>
            <w:top w:val="none" w:sz="0" w:space="0" w:color="auto"/>
            <w:left w:val="none" w:sz="0" w:space="0" w:color="auto"/>
            <w:bottom w:val="none" w:sz="0" w:space="0" w:color="auto"/>
            <w:right w:val="none" w:sz="0" w:space="0" w:color="auto"/>
          </w:divBdr>
        </w:div>
        <w:div w:id="1566184118">
          <w:marLeft w:val="480"/>
          <w:marRight w:val="0"/>
          <w:marTop w:val="0"/>
          <w:marBottom w:val="0"/>
          <w:divBdr>
            <w:top w:val="none" w:sz="0" w:space="0" w:color="auto"/>
            <w:left w:val="none" w:sz="0" w:space="0" w:color="auto"/>
            <w:bottom w:val="none" w:sz="0" w:space="0" w:color="auto"/>
            <w:right w:val="none" w:sz="0" w:space="0" w:color="auto"/>
          </w:divBdr>
        </w:div>
        <w:div w:id="1868717195">
          <w:marLeft w:val="480"/>
          <w:marRight w:val="0"/>
          <w:marTop w:val="0"/>
          <w:marBottom w:val="0"/>
          <w:divBdr>
            <w:top w:val="none" w:sz="0" w:space="0" w:color="auto"/>
            <w:left w:val="none" w:sz="0" w:space="0" w:color="auto"/>
            <w:bottom w:val="none" w:sz="0" w:space="0" w:color="auto"/>
            <w:right w:val="none" w:sz="0" w:space="0" w:color="auto"/>
          </w:divBdr>
        </w:div>
        <w:div w:id="865101034">
          <w:marLeft w:val="480"/>
          <w:marRight w:val="0"/>
          <w:marTop w:val="0"/>
          <w:marBottom w:val="0"/>
          <w:divBdr>
            <w:top w:val="none" w:sz="0" w:space="0" w:color="auto"/>
            <w:left w:val="none" w:sz="0" w:space="0" w:color="auto"/>
            <w:bottom w:val="none" w:sz="0" w:space="0" w:color="auto"/>
            <w:right w:val="none" w:sz="0" w:space="0" w:color="auto"/>
          </w:divBdr>
        </w:div>
        <w:div w:id="877081934">
          <w:marLeft w:val="480"/>
          <w:marRight w:val="0"/>
          <w:marTop w:val="0"/>
          <w:marBottom w:val="0"/>
          <w:divBdr>
            <w:top w:val="none" w:sz="0" w:space="0" w:color="auto"/>
            <w:left w:val="none" w:sz="0" w:space="0" w:color="auto"/>
            <w:bottom w:val="none" w:sz="0" w:space="0" w:color="auto"/>
            <w:right w:val="none" w:sz="0" w:space="0" w:color="auto"/>
          </w:divBdr>
        </w:div>
        <w:div w:id="308285976">
          <w:marLeft w:val="480"/>
          <w:marRight w:val="0"/>
          <w:marTop w:val="0"/>
          <w:marBottom w:val="0"/>
          <w:divBdr>
            <w:top w:val="none" w:sz="0" w:space="0" w:color="auto"/>
            <w:left w:val="none" w:sz="0" w:space="0" w:color="auto"/>
            <w:bottom w:val="none" w:sz="0" w:space="0" w:color="auto"/>
            <w:right w:val="none" w:sz="0" w:space="0" w:color="auto"/>
          </w:divBdr>
        </w:div>
        <w:div w:id="1117216796">
          <w:marLeft w:val="480"/>
          <w:marRight w:val="0"/>
          <w:marTop w:val="0"/>
          <w:marBottom w:val="0"/>
          <w:divBdr>
            <w:top w:val="none" w:sz="0" w:space="0" w:color="auto"/>
            <w:left w:val="none" w:sz="0" w:space="0" w:color="auto"/>
            <w:bottom w:val="none" w:sz="0" w:space="0" w:color="auto"/>
            <w:right w:val="none" w:sz="0" w:space="0" w:color="auto"/>
          </w:divBdr>
        </w:div>
        <w:div w:id="751859002">
          <w:marLeft w:val="480"/>
          <w:marRight w:val="0"/>
          <w:marTop w:val="0"/>
          <w:marBottom w:val="0"/>
          <w:divBdr>
            <w:top w:val="none" w:sz="0" w:space="0" w:color="auto"/>
            <w:left w:val="none" w:sz="0" w:space="0" w:color="auto"/>
            <w:bottom w:val="none" w:sz="0" w:space="0" w:color="auto"/>
            <w:right w:val="none" w:sz="0" w:space="0" w:color="auto"/>
          </w:divBdr>
        </w:div>
        <w:div w:id="318732688">
          <w:marLeft w:val="480"/>
          <w:marRight w:val="0"/>
          <w:marTop w:val="0"/>
          <w:marBottom w:val="0"/>
          <w:divBdr>
            <w:top w:val="none" w:sz="0" w:space="0" w:color="auto"/>
            <w:left w:val="none" w:sz="0" w:space="0" w:color="auto"/>
            <w:bottom w:val="none" w:sz="0" w:space="0" w:color="auto"/>
            <w:right w:val="none" w:sz="0" w:space="0" w:color="auto"/>
          </w:divBdr>
        </w:div>
        <w:div w:id="1101224247">
          <w:marLeft w:val="480"/>
          <w:marRight w:val="0"/>
          <w:marTop w:val="0"/>
          <w:marBottom w:val="0"/>
          <w:divBdr>
            <w:top w:val="none" w:sz="0" w:space="0" w:color="auto"/>
            <w:left w:val="none" w:sz="0" w:space="0" w:color="auto"/>
            <w:bottom w:val="none" w:sz="0" w:space="0" w:color="auto"/>
            <w:right w:val="none" w:sz="0" w:space="0" w:color="auto"/>
          </w:divBdr>
        </w:div>
        <w:div w:id="688869627">
          <w:marLeft w:val="480"/>
          <w:marRight w:val="0"/>
          <w:marTop w:val="0"/>
          <w:marBottom w:val="0"/>
          <w:divBdr>
            <w:top w:val="none" w:sz="0" w:space="0" w:color="auto"/>
            <w:left w:val="none" w:sz="0" w:space="0" w:color="auto"/>
            <w:bottom w:val="none" w:sz="0" w:space="0" w:color="auto"/>
            <w:right w:val="none" w:sz="0" w:space="0" w:color="auto"/>
          </w:divBdr>
        </w:div>
        <w:div w:id="283586944">
          <w:marLeft w:val="480"/>
          <w:marRight w:val="0"/>
          <w:marTop w:val="0"/>
          <w:marBottom w:val="0"/>
          <w:divBdr>
            <w:top w:val="none" w:sz="0" w:space="0" w:color="auto"/>
            <w:left w:val="none" w:sz="0" w:space="0" w:color="auto"/>
            <w:bottom w:val="none" w:sz="0" w:space="0" w:color="auto"/>
            <w:right w:val="none" w:sz="0" w:space="0" w:color="auto"/>
          </w:divBdr>
        </w:div>
        <w:div w:id="987322633">
          <w:marLeft w:val="480"/>
          <w:marRight w:val="0"/>
          <w:marTop w:val="0"/>
          <w:marBottom w:val="0"/>
          <w:divBdr>
            <w:top w:val="none" w:sz="0" w:space="0" w:color="auto"/>
            <w:left w:val="none" w:sz="0" w:space="0" w:color="auto"/>
            <w:bottom w:val="none" w:sz="0" w:space="0" w:color="auto"/>
            <w:right w:val="none" w:sz="0" w:space="0" w:color="auto"/>
          </w:divBdr>
        </w:div>
        <w:div w:id="1915623264">
          <w:marLeft w:val="480"/>
          <w:marRight w:val="0"/>
          <w:marTop w:val="0"/>
          <w:marBottom w:val="0"/>
          <w:divBdr>
            <w:top w:val="none" w:sz="0" w:space="0" w:color="auto"/>
            <w:left w:val="none" w:sz="0" w:space="0" w:color="auto"/>
            <w:bottom w:val="none" w:sz="0" w:space="0" w:color="auto"/>
            <w:right w:val="none" w:sz="0" w:space="0" w:color="auto"/>
          </w:divBdr>
        </w:div>
        <w:div w:id="1557664261">
          <w:marLeft w:val="480"/>
          <w:marRight w:val="0"/>
          <w:marTop w:val="0"/>
          <w:marBottom w:val="0"/>
          <w:divBdr>
            <w:top w:val="none" w:sz="0" w:space="0" w:color="auto"/>
            <w:left w:val="none" w:sz="0" w:space="0" w:color="auto"/>
            <w:bottom w:val="none" w:sz="0" w:space="0" w:color="auto"/>
            <w:right w:val="none" w:sz="0" w:space="0" w:color="auto"/>
          </w:divBdr>
        </w:div>
        <w:div w:id="176816717">
          <w:marLeft w:val="480"/>
          <w:marRight w:val="0"/>
          <w:marTop w:val="0"/>
          <w:marBottom w:val="0"/>
          <w:divBdr>
            <w:top w:val="none" w:sz="0" w:space="0" w:color="auto"/>
            <w:left w:val="none" w:sz="0" w:space="0" w:color="auto"/>
            <w:bottom w:val="none" w:sz="0" w:space="0" w:color="auto"/>
            <w:right w:val="none" w:sz="0" w:space="0" w:color="auto"/>
          </w:divBdr>
        </w:div>
        <w:div w:id="303119579">
          <w:marLeft w:val="480"/>
          <w:marRight w:val="0"/>
          <w:marTop w:val="0"/>
          <w:marBottom w:val="0"/>
          <w:divBdr>
            <w:top w:val="none" w:sz="0" w:space="0" w:color="auto"/>
            <w:left w:val="none" w:sz="0" w:space="0" w:color="auto"/>
            <w:bottom w:val="none" w:sz="0" w:space="0" w:color="auto"/>
            <w:right w:val="none" w:sz="0" w:space="0" w:color="auto"/>
          </w:divBdr>
        </w:div>
        <w:div w:id="2127001665">
          <w:marLeft w:val="480"/>
          <w:marRight w:val="0"/>
          <w:marTop w:val="0"/>
          <w:marBottom w:val="0"/>
          <w:divBdr>
            <w:top w:val="none" w:sz="0" w:space="0" w:color="auto"/>
            <w:left w:val="none" w:sz="0" w:space="0" w:color="auto"/>
            <w:bottom w:val="none" w:sz="0" w:space="0" w:color="auto"/>
            <w:right w:val="none" w:sz="0" w:space="0" w:color="auto"/>
          </w:divBdr>
        </w:div>
        <w:div w:id="824586275">
          <w:marLeft w:val="480"/>
          <w:marRight w:val="0"/>
          <w:marTop w:val="0"/>
          <w:marBottom w:val="0"/>
          <w:divBdr>
            <w:top w:val="none" w:sz="0" w:space="0" w:color="auto"/>
            <w:left w:val="none" w:sz="0" w:space="0" w:color="auto"/>
            <w:bottom w:val="none" w:sz="0" w:space="0" w:color="auto"/>
            <w:right w:val="none" w:sz="0" w:space="0" w:color="auto"/>
          </w:divBdr>
        </w:div>
        <w:div w:id="1646353633">
          <w:marLeft w:val="480"/>
          <w:marRight w:val="0"/>
          <w:marTop w:val="0"/>
          <w:marBottom w:val="0"/>
          <w:divBdr>
            <w:top w:val="none" w:sz="0" w:space="0" w:color="auto"/>
            <w:left w:val="none" w:sz="0" w:space="0" w:color="auto"/>
            <w:bottom w:val="none" w:sz="0" w:space="0" w:color="auto"/>
            <w:right w:val="none" w:sz="0" w:space="0" w:color="auto"/>
          </w:divBdr>
        </w:div>
        <w:div w:id="778378014">
          <w:marLeft w:val="480"/>
          <w:marRight w:val="0"/>
          <w:marTop w:val="0"/>
          <w:marBottom w:val="0"/>
          <w:divBdr>
            <w:top w:val="none" w:sz="0" w:space="0" w:color="auto"/>
            <w:left w:val="none" w:sz="0" w:space="0" w:color="auto"/>
            <w:bottom w:val="none" w:sz="0" w:space="0" w:color="auto"/>
            <w:right w:val="none" w:sz="0" w:space="0" w:color="auto"/>
          </w:divBdr>
        </w:div>
        <w:div w:id="1084181129">
          <w:marLeft w:val="480"/>
          <w:marRight w:val="0"/>
          <w:marTop w:val="0"/>
          <w:marBottom w:val="0"/>
          <w:divBdr>
            <w:top w:val="none" w:sz="0" w:space="0" w:color="auto"/>
            <w:left w:val="none" w:sz="0" w:space="0" w:color="auto"/>
            <w:bottom w:val="none" w:sz="0" w:space="0" w:color="auto"/>
            <w:right w:val="none" w:sz="0" w:space="0" w:color="auto"/>
          </w:divBdr>
        </w:div>
        <w:div w:id="1675494217">
          <w:marLeft w:val="480"/>
          <w:marRight w:val="0"/>
          <w:marTop w:val="0"/>
          <w:marBottom w:val="0"/>
          <w:divBdr>
            <w:top w:val="none" w:sz="0" w:space="0" w:color="auto"/>
            <w:left w:val="none" w:sz="0" w:space="0" w:color="auto"/>
            <w:bottom w:val="none" w:sz="0" w:space="0" w:color="auto"/>
            <w:right w:val="none" w:sz="0" w:space="0" w:color="auto"/>
          </w:divBdr>
        </w:div>
        <w:div w:id="281770193">
          <w:marLeft w:val="480"/>
          <w:marRight w:val="0"/>
          <w:marTop w:val="0"/>
          <w:marBottom w:val="0"/>
          <w:divBdr>
            <w:top w:val="none" w:sz="0" w:space="0" w:color="auto"/>
            <w:left w:val="none" w:sz="0" w:space="0" w:color="auto"/>
            <w:bottom w:val="none" w:sz="0" w:space="0" w:color="auto"/>
            <w:right w:val="none" w:sz="0" w:space="0" w:color="auto"/>
          </w:divBdr>
        </w:div>
        <w:div w:id="1862695181">
          <w:marLeft w:val="480"/>
          <w:marRight w:val="0"/>
          <w:marTop w:val="0"/>
          <w:marBottom w:val="0"/>
          <w:divBdr>
            <w:top w:val="none" w:sz="0" w:space="0" w:color="auto"/>
            <w:left w:val="none" w:sz="0" w:space="0" w:color="auto"/>
            <w:bottom w:val="none" w:sz="0" w:space="0" w:color="auto"/>
            <w:right w:val="none" w:sz="0" w:space="0" w:color="auto"/>
          </w:divBdr>
        </w:div>
        <w:div w:id="1626423160">
          <w:marLeft w:val="480"/>
          <w:marRight w:val="0"/>
          <w:marTop w:val="0"/>
          <w:marBottom w:val="0"/>
          <w:divBdr>
            <w:top w:val="none" w:sz="0" w:space="0" w:color="auto"/>
            <w:left w:val="none" w:sz="0" w:space="0" w:color="auto"/>
            <w:bottom w:val="none" w:sz="0" w:space="0" w:color="auto"/>
            <w:right w:val="none" w:sz="0" w:space="0" w:color="auto"/>
          </w:divBdr>
        </w:div>
        <w:div w:id="782696500">
          <w:marLeft w:val="480"/>
          <w:marRight w:val="0"/>
          <w:marTop w:val="0"/>
          <w:marBottom w:val="0"/>
          <w:divBdr>
            <w:top w:val="none" w:sz="0" w:space="0" w:color="auto"/>
            <w:left w:val="none" w:sz="0" w:space="0" w:color="auto"/>
            <w:bottom w:val="none" w:sz="0" w:space="0" w:color="auto"/>
            <w:right w:val="none" w:sz="0" w:space="0" w:color="auto"/>
          </w:divBdr>
        </w:div>
        <w:div w:id="42800111">
          <w:marLeft w:val="480"/>
          <w:marRight w:val="0"/>
          <w:marTop w:val="0"/>
          <w:marBottom w:val="0"/>
          <w:divBdr>
            <w:top w:val="none" w:sz="0" w:space="0" w:color="auto"/>
            <w:left w:val="none" w:sz="0" w:space="0" w:color="auto"/>
            <w:bottom w:val="none" w:sz="0" w:space="0" w:color="auto"/>
            <w:right w:val="none" w:sz="0" w:space="0" w:color="auto"/>
          </w:divBdr>
        </w:div>
        <w:div w:id="807476370">
          <w:marLeft w:val="480"/>
          <w:marRight w:val="0"/>
          <w:marTop w:val="0"/>
          <w:marBottom w:val="0"/>
          <w:divBdr>
            <w:top w:val="none" w:sz="0" w:space="0" w:color="auto"/>
            <w:left w:val="none" w:sz="0" w:space="0" w:color="auto"/>
            <w:bottom w:val="none" w:sz="0" w:space="0" w:color="auto"/>
            <w:right w:val="none" w:sz="0" w:space="0" w:color="auto"/>
          </w:divBdr>
        </w:div>
        <w:div w:id="344746622">
          <w:marLeft w:val="480"/>
          <w:marRight w:val="0"/>
          <w:marTop w:val="0"/>
          <w:marBottom w:val="0"/>
          <w:divBdr>
            <w:top w:val="none" w:sz="0" w:space="0" w:color="auto"/>
            <w:left w:val="none" w:sz="0" w:space="0" w:color="auto"/>
            <w:bottom w:val="none" w:sz="0" w:space="0" w:color="auto"/>
            <w:right w:val="none" w:sz="0" w:space="0" w:color="auto"/>
          </w:divBdr>
        </w:div>
      </w:divsChild>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1975013">
      <w:bodyDiv w:val="1"/>
      <w:marLeft w:val="0"/>
      <w:marRight w:val="0"/>
      <w:marTop w:val="0"/>
      <w:marBottom w:val="0"/>
      <w:divBdr>
        <w:top w:val="none" w:sz="0" w:space="0" w:color="auto"/>
        <w:left w:val="none" w:sz="0" w:space="0" w:color="auto"/>
        <w:bottom w:val="none" w:sz="0" w:space="0" w:color="auto"/>
        <w:right w:val="none" w:sz="0" w:space="0" w:color="auto"/>
      </w:divBdr>
    </w:div>
    <w:div w:id="1042905086">
      <w:marLeft w:val="48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6611729">
      <w:marLeft w:val="48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007923">
      <w:marLeft w:val="48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7440368">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1749428">
      <w:marLeft w:val="48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459572">
      <w:marLeft w:val="48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351483">
      <w:marLeft w:val="48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1271141">
      <w:marLeft w:val="480"/>
      <w:marRight w:val="0"/>
      <w:marTop w:val="0"/>
      <w:marBottom w:val="0"/>
      <w:divBdr>
        <w:top w:val="none" w:sz="0" w:space="0" w:color="auto"/>
        <w:left w:val="none" w:sz="0" w:space="0" w:color="auto"/>
        <w:bottom w:val="none" w:sz="0" w:space="0" w:color="auto"/>
        <w:right w:val="none" w:sz="0" w:space="0" w:color="auto"/>
      </w:divBdr>
    </w:div>
    <w:div w:id="1071931791">
      <w:marLeft w:val="48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3551141">
      <w:bodyDiv w:val="1"/>
      <w:marLeft w:val="0"/>
      <w:marRight w:val="0"/>
      <w:marTop w:val="0"/>
      <w:marBottom w:val="0"/>
      <w:divBdr>
        <w:top w:val="none" w:sz="0" w:space="0" w:color="auto"/>
        <w:left w:val="none" w:sz="0" w:space="0" w:color="auto"/>
        <w:bottom w:val="none" w:sz="0" w:space="0" w:color="auto"/>
        <w:right w:val="none" w:sz="0" w:space="0" w:color="auto"/>
      </w:divBdr>
    </w:div>
    <w:div w:id="1073699389">
      <w:bodyDiv w:val="1"/>
      <w:marLeft w:val="0"/>
      <w:marRight w:val="0"/>
      <w:marTop w:val="0"/>
      <w:marBottom w:val="0"/>
      <w:divBdr>
        <w:top w:val="none" w:sz="0" w:space="0" w:color="auto"/>
        <w:left w:val="none" w:sz="0" w:space="0" w:color="auto"/>
        <w:bottom w:val="none" w:sz="0" w:space="0" w:color="auto"/>
        <w:right w:val="none" w:sz="0" w:space="0" w:color="auto"/>
      </w:divBdr>
      <w:divsChild>
        <w:div w:id="800726401">
          <w:marLeft w:val="480"/>
          <w:marRight w:val="0"/>
          <w:marTop w:val="0"/>
          <w:marBottom w:val="0"/>
          <w:divBdr>
            <w:top w:val="none" w:sz="0" w:space="0" w:color="auto"/>
            <w:left w:val="none" w:sz="0" w:space="0" w:color="auto"/>
            <w:bottom w:val="none" w:sz="0" w:space="0" w:color="auto"/>
            <w:right w:val="none" w:sz="0" w:space="0" w:color="auto"/>
          </w:divBdr>
        </w:div>
        <w:div w:id="94519697">
          <w:marLeft w:val="480"/>
          <w:marRight w:val="0"/>
          <w:marTop w:val="0"/>
          <w:marBottom w:val="0"/>
          <w:divBdr>
            <w:top w:val="none" w:sz="0" w:space="0" w:color="auto"/>
            <w:left w:val="none" w:sz="0" w:space="0" w:color="auto"/>
            <w:bottom w:val="none" w:sz="0" w:space="0" w:color="auto"/>
            <w:right w:val="none" w:sz="0" w:space="0" w:color="auto"/>
          </w:divBdr>
        </w:div>
        <w:div w:id="436490624">
          <w:marLeft w:val="480"/>
          <w:marRight w:val="0"/>
          <w:marTop w:val="0"/>
          <w:marBottom w:val="0"/>
          <w:divBdr>
            <w:top w:val="none" w:sz="0" w:space="0" w:color="auto"/>
            <w:left w:val="none" w:sz="0" w:space="0" w:color="auto"/>
            <w:bottom w:val="none" w:sz="0" w:space="0" w:color="auto"/>
            <w:right w:val="none" w:sz="0" w:space="0" w:color="auto"/>
          </w:divBdr>
        </w:div>
        <w:div w:id="1470785728">
          <w:marLeft w:val="480"/>
          <w:marRight w:val="0"/>
          <w:marTop w:val="0"/>
          <w:marBottom w:val="0"/>
          <w:divBdr>
            <w:top w:val="none" w:sz="0" w:space="0" w:color="auto"/>
            <w:left w:val="none" w:sz="0" w:space="0" w:color="auto"/>
            <w:bottom w:val="none" w:sz="0" w:space="0" w:color="auto"/>
            <w:right w:val="none" w:sz="0" w:space="0" w:color="auto"/>
          </w:divBdr>
        </w:div>
        <w:div w:id="551696273">
          <w:marLeft w:val="480"/>
          <w:marRight w:val="0"/>
          <w:marTop w:val="0"/>
          <w:marBottom w:val="0"/>
          <w:divBdr>
            <w:top w:val="none" w:sz="0" w:space="0" w:color="auto"/>
            <w:left w:val="none" w:sz="0" w:space="0" w:color="auto"/>
            <w:bottom w:val="none" w:sz="0" w:space="0" w:color="auto"/>
            <w:right w:val="none" w:sz="0" w:space="0" w:color="auto"/>
          </w:divBdr>
        </w:div>
        <w:div w:id="853153432">
          <w:marLeft w:val="480"/>
          <w:marRight w:val="0"/>
          <w:marTop w:val="0"/>
          <w:marBottom w:val="0"/>
          <w:divBdr>
            <w:top w:val="none" w:sz="0" w:space="0" w:color="auto"/>
            <w:left w:val="none" w:sz="0" w:space="0" w:color="auto"/>
            <w:bottom w:val="none" w:sz="0" w:space="0" w:color="auto"/>
            <w:right w:val="none" w:sz="0" w:space="0" w:color="auto"/>
          </w:divBdr>
        </w:div>
        <w:div w:id="1606301337">
          <w:marLeft w:val="480"/>
          <w:marRight w:val="0"/>
          <w:marTop w:val="0"/>
          <w:marBottom w:val="0"/>
          <w:divBdr>
            <w:top w:val="none" w:sz="0" w:space="0" w:color="auto"/>
            <w:left w:val="none" w:sz="0" w:space="0" w:color="auto"/>
            <w:bottom w:val="none" w:sz="0" w:space="0" w:color="auto"/>
            <w:right w:val="none" w:sz="0" w:space="0" w:color="auto"/>
          </w:divBdr>
        </w:div>
        <w:div w:id="24865273">
          <w:marLeft w:val="480"/>
          <w:marRight w:val="0"/>
          <w:marTop w:val="0"/>
          <w:marBottom w:val="0"/>
          <w:divBdr>
            <w:top w:val="none" w:sz="0" w:space="0" w:color="auto"/>
            <w:left w:val="none" w:sz="0" w:space="0" w:color="auto"/>
            <w:bottom w:val="none" w:sz="0" w:space="0" w:color="auto"/>
            <w:right w:val="none" w:sz="0" w:space="0" w:color="auto"/>
          </w:divBdr>
        </w:div>
        <w:div w:id="637880446">
          <w:marLeft w:val="480"/>
          <w:marRight w:val="0"/>
          <w:marTop w:val="0"/>
          <w:marBottom w:val="0"/>
          <w:divBdr>
            <w:top w:val="none" w:sz="0" w:space="0" w:color="auto"/>
            <w:left w:val="none" w:sz="0" w:space="0" w:color="auto"/>
            <w:bottom w:val="none" w:sz="0" w:space="0" w:color="auto"/>
            <w:right w:val="none" w:sz="0" w:space="0" w:color="auto"/>
          </w:divBdr>
        </w:div>
        <w:div w:id="779839919">
          <w:marLeft w:val="480"/>
          <w:marRight w:val="0"/>
          <w:marTop w:val="0"/>
          <w:marBottom w:val="0"/>
          <w:divBdr>
            <w:top w:val="none" w:sz="0" w:space="0" w:color="auto"/>
            <w:left w:val="none" w:sz="0" w:space="0" w:color="auto"/>
            <w:bottom w:val="none" w:sz="0" w:space="0" w:color="auto"/>
            <w:right w:val="none" w:sz="0" w:space="0" w:color="auto"/>
          </w:divBdr>
        </w:div>
        <w:div w:id="2119330154">
          <w:marLeft w:val="480"/>
          <w:marRight w:val="0"/>
          <w:marTop w:val="0"/>
          <w:marBottom w:val="0"/>
          <w:divBdr>
            <w:top w:val="none" w:sz="0" w:space="0" w:color="auto"/>
            <w:left w:val="none" w:sz="0" w:space="0" w:color="auto"/>
            <w:bottom w:val="none" w:sz="0" w:space="0" w:color="auto"/>
            <w:right w:val="none" w:sz="0" w:space="0" w:color="auto"/>
          </w:divBdr>
        </w:div>
        <w:div w:id="2109423280">
          <w:marLeft w:val="480"/>
          <w:marRight w:val="0"/>
          <w:marTop w:val="0"/>
          <w:marBottom w:val="0"/>
          <w:divBdr>
            <w:top w:val="none" w:sz="0" w:space="0" w:color="auto"/>
            <w:left w:val="none" w:sz="0" w:space="0" w:color="auto"/>
            <w:bottom w:val="none" w:sz="0" w:space="0" w:color="auto"/>
            <w:right w:val="none" w:sz="0" w:space="0" w:color="auto"/>
          </w:divBdr>
        </w:div>
        <w:div w:id="1742865447">
          <w:marLeft w:val="480"/>
          <w:marRight w:val="0"/>
          <w:marTop w:val="0"/>
          <w:marBottom w:val="0"/>
          <w:divBdr>
            <w:top w:val="none" w:sz="0" w:space="0" w:color="auto"/>
            <w:left w:val="none" w:sz="0" w:space="0" w:color="auto"/>
            <w:bottom w:val="none" w:sz="0" w:space="0" w:color="auto"/>
            <w:right w:val="none" w:sz="0" w:space="0" w:color="auto"/>
          </w:divBdr>
        </w:div>
        <w:div w:id="2026402488">
          <w:marLeft w:val="480"/>
          <w:marRight w:val="0"/>
          <w:marTop w:val="0"/>
          <w:marBottom w:val="0"/>
          <w:divBdr>
            <w:top w:val="none" w:sz="0" w:space="0" w:color="auto"/>
            <w:left w:val="none" w:sz="0" w:space="0" w:color="auto"/>
            <w:bottom w:val="none" w:sz="0" w:space="0" w:color="auto"/>
            <w:right w:val="none" w:sz="0" w:space="0" w:color="auto"/>
          </w:divBdr>
        </w:div>
        <w:div w:id="1126704604">
          <w:marLeft w:val="480"/>
          <w:marRight w:val="0"/>
          <w:marTop w:val="0"/>
          <w:marBottom w:val="0"/>
          <w:divBdr>
            <w:top w:val="none" w:sz="0" w:space="0" w:color="auto"/>
            <w:left w:val="none" w:sz="0" w:space="0" w:color="auto"/>
            <w:bottom w:val="none" w:sz="0" w:space="0" w:color="auto"/>
            <w:right w:val="none" w:sz="0" w:space="0" w:color="auto"/>
          </w:divBdr>
        </w:div>
        <w:div w:id="249194349">
          <w:marLeft w:val="480"/>
          <w:marRight w:val="0"/>
          <w:marTop w:val="0"/>
          <w:marBottom w:val="0"/>
          <w:divBdr>
            <w:top w:val="none" w:sz="0" w:space="0" w:color="auto"/>
            <w:left w:val="none" w:sz="0" w:space="0" w:color="auto"/>
            <w:bottom w:val="none" w:sz="0" w:space="0" w:color="auto"/>
            <w:right w:val="none" w:sz="0" w:space="0" w:color="auto"/>
          </w:divBdr>
        </w:div>
        <w:div w:id="549076456">
          <w:marLeft w:val="480"/>
          <w:marRight w:val="0"/>
          <w:marTop w:val="0"/>
          <w:marBottom w:val="0"/>
          <w:divBdr>
            <w:top w:val="none" w:sz="0" w:space="0" w:color="auto"/>
            <w:left w:val="none" w:sz="0" w:space="0" w:color="auto"/>
            <w:bottom w:val="none" w:sz="0" w:space="0" w:color="auto"/>
            <w:right w:val="none" w:sz="0" w:space="0" w:color="auto"/>
          </w:divBdr>
        </w:div>
        <w:div w:id="1534608555">
          <w:marLeft w:val="480"/>
          <w:marRight w:val="0"/>
          <w:marTop w:val="0"/>
          <w:marBottom w:val="0"/>
          <w:divBdr>
            <w:top w:val="none" w:sz="0" w:space="0" w:color="auto"/>
            <w:left w:val="none" w:sz="0" w:space="0" w:color="auto"/>
            <w:bottom w:val="none" w:sz="0" w:space="0" w:color="auto"/>
            <w:right w:val="none" w:sz="0" w:space="0" w:color="auto"/>
          </w:divBdr>
        </w:div>
        <w:div w:id="1788771704">
          <w:marLeft w:val="480"/>
          <w:marRight w:val="0"/>
          <w:marTop w:val="0"/>
          <w:marBottom w:val="0"/>
          <w:divBdr>
            <w:top w:val="none" w:sz="0" w:space="0" w:color="auto"/>
            <w:left w:val="none" w:sz="0" w:space="0" w:color="auto"/>
            <w:bottom w:val="none" w:sz="0" w:space="0" w:color="auto"/>
            <w:right w:val="none" w:sz="0" w:space="0" w:color="auto"/>
          </w:divBdr>
        </w:div>
        <w:div w:id="508562797">
          <w:marLeft w:val="480"/>
          <w:marRight w:val="0"/>
          <w:marTop w:val="0"/>
          <w:marBottom w:val="0"/>
          <w:divBdr>
            <w:top w:val="none" w:sz="0" w:space="0" w:color="auto"/>
            <w:left w:val="none" w:sz="0" w:space="0" w:color="auto"/>
            <w:bottom w:val="none" w:sz="0" w:space="0" w:color="auto"/>
            <w:right w:val="none" w:sz="0" w:space="0" w:color="auto"/>
          </w:divBdr>
        </w:div>
        <w:div w:id="966661964">
          <w:marLeft w:val="480"/>
          <w:marRight w:val="0"/>
          <w:marTop w:val="0"/>
          <w:marBottom w:val="0"/>
          <w:divBdr>
            <w:top w:val="none" w:sz="0" w:space="0" w:color="auto"/>
            <w:left w:val="none" w:sz="0" w:space="0" w:color="auto"/>
            <w:bottom w:val="none" w:sz="0" w:space="0" w:color="auto"/>
            <w:right w:val="none" w:sz="0" w:space="0" w:color="auto"/>
          </w:divBdr>
        </w:div>
        <w:div w:id="987320839">
          <w:marLeft w:val="480"/>
          <w:marRight w:val="0"/>
          <w:marTop w:val="0"/>
          <w:marBottom w:val="0"/>
          <w:divBdr>
            <w:top w:val="none" w:sz="0" w:space="0" w:color="auto"/>
            <w:left w:val="none" w:sz="0" w:space="0" w:color="auto"/>
            <w:bottom w:val="none" w:sz="0" w:space="0" w:color="auto"/>
            <w:right w:val="none" w:sz="0" w:space="0" w:color="auto"/>
          </w:divBdr>
        </w:div>
        <w:div w:id="487552448">
          <w:marLeft w:val="480"/>
          <w:marRight w:val="0"/>
          <w:marTop w:val="0"/>
          <w:marBottom w:val="0"/>
          <w:divBdr>
            <w:top w:val="none" w:sz="0" w:space="0" w:color="auto"/>
            <w:left w:val="none" w:sz="0" w:space="0" w:color="auto"/>
            <w:bottom w:val="none" w:sz="0" w:space="0" w:color="auto"/>
            <w:right w:val="none" w:sz="0" w:space="0" w:color="auto"/>
          </w:divBdr>
        </w:div>
        <w:div w:id="1415124362">
          <w:marLeft w:val="480"/>
          <w:marRight w:val="0"/>
          <w:marTop w:val="0"/>
          <w:marBottom w:val="0"/>
          <w:divBdr>
            <w:top w:val="none" w:sz="0" w:space="0" w:color="auto"/>
            <w:left w:val="none" w:sz="0" w:space="0" w:color="auto"/>
            <w:bottom w:val="none" w:sz="0" w:space="0" w:color="auto"/>
            <w:right w:val="none" w:sz="0" w:space="0" w:color="auto"/>
          </w:divBdr>
        </w:div>
        <w:div w:id="1534540383">
          <w:marLeft w:val="480"/>
          <w:marRight w:val="0"/>
          <w:marTop w:val="0"/>
          <w:marBottom w:val="0"/>
          <w:divBdr>
            <w:top w:val="none" w:sz="0" w:space="0" w:color="auto"/>
            <w:left w:val="none" w:sz="0" w:space="0" w:color="auto"/>
            <w:bottom w:val="none" w:sz="0" w:space="0" w:color="auto"/>
            <w:right w:val="none" w:sz="0" w:space="0" w:color="auto"/>
          </w:divBdr>
        </w:div>
        <w:div w:id="379793489">
          <w:marLeft w:val="480"/>
          <w:marRight w:val="0"/>
          <w:marTop w:val="0"/>
          <w:marBottom w:val="0"/>
          <w:divBdr>
            <w:top w:val="none" w:sz="0" w:space="0" w:color="auto"/>
            <w:left w:val="none" w:sz="0" w:space="0" w:color="auto"/>
            <w:bottom w:val="none" w:sz="0" w:space="0" w:color="auto"/>
            <w:right w:val="none" w:sz="0" w:space="0" w:color="auto"/>
          </w:divBdr>
        </w:div>
        <w:div w:id="224417273">
          <w:marLeft w:val="480"/>
          <w:marRight w:val="0"/>
          <w:marTop w:val="0"/>
          <w:marBottom w:val="0"/>
          <w:divBdr>
            <w:top w:val="none" w:sz="0" w:space="0" w:color="auto"/>
            <w:left w:val="none" w:sz="0" w:space="0" w:color="auto"/>
            <w:bottom w:val="none" w:sz="0" w:space="0" w:color="auto"/>
            <w:right w:val="none" w:sz="0" w:space="0" w:color="auto"/>
          </w:divBdr>
        </w:div>
        <w:div w:id="331108007">
          <w:marLeft w:val="480"/>
          <w:marRight w:val="0"/>
          <w:marTop w:val="0"/>
          <w:marBottom w:val="0"/>
          <w:divBdr>
            <w:top w:val="none" w:sz="0" w:space="0" w:color="auto"/>
            <w:left w:val="none" w:sz="0" w:space="0" w:color="auto"/>
            <w:bottom w:val="none" w:sz="0" w:space="0" w:color="auto"/>
            <w:right w:val="none" w:sz="0" w:space="0" w:color="auto"/>
          </w:divBdr>
        </w:div>
        <w:div w:id="118379456">
          <w:marLeft w:val="480"/>
          <w:marRight w:val="0"/>
          <w:marTop w:val="0"/>
          <w:marBottom w:val="0"/>
          <w:divBdr>
            <w:top w:val="none" w:sz="0" w:space="0" w:color="auto"/>
            <w:left w:val="none" w:sz="0" w:space="0" w:color="auto"/>
            <w:bottom w:val="none" w:sz="0" w:space="0" w:color="auto"/>
            <w:right w:val="none" w:sz="0" w:space="0" w:color="auto"/>
          </w:divBdr>
        </w:div>
        <w:div w:id="1401370358">
          <w:marLeft w:val="480"/>
          <w:marRight w:val="0"/>
          <w:marTop w:val="0"/>
          <w:marBottom w:val="0"/>
          <w:divBdr>
            <w:top w:val="none" w:sz="0" w:space="0" w:color="auto"/>
            <w:left w:val="none" w:sz="0" w:space="0" w:color="auto"/>
            <w:bottom w:val="none" w:sz="0" w:space="0" w:color="auto"/>
            <w:right w:val="none" w:sz="0" w:space="0" w:color="auto"/>
          </w:divBdr>
        </w:div>
        <w:div w:id="1194269396">
          <w:marLeft w:val="480"/>
          <w:marRight w:val="0"/>
          <w:marTop w:val="0"/>
          <w:marBottom w:val="0"/>
          <w:divBdr>
            <w:top w:val="none" w:sz="0" w:space="0" w:color="auto"/>
            <w:left w:val="none" w:sz="0" w:space="0" w:color="auto"/>
            <w:bottom w:val="none" w:sz="0" w:space="0" w:color="auto"/>
            <w:right w:val="none" w:sz="0" w:space="0" w:color="auto"/>
          </w:divBdr>
        </w:div>
        <w:div w:id="1833720484">
          <w:marLeft w:val="480"/>
          <w:marRight w:val="0"/>
          <w:marTop w:val="0"/>
          <w:marBottom w:val="0"/>
          <w:divBdr>
            <w:top w:val="none" w:sz="0" w:space="0" w:color="auto"/>
            <w:left w:val="none" w:sz="0" w:space="0" w:color="auto"/>
            <w:bottom w:val="none" w:sz="0" w:space="0" w:color="auto"/>
            <w:right w:val="none" w:sz="0" w:space="0" w:color="auto"/>
          </w:divBdr>
        </w:div>
        <w:div w:id="961495726">
          <w:marLeft w:val="480"/>
          <w:marRight w:val="0"/>
          <w:marTop w:val="0"/>
          <w:marBottom w:val="0"/>
          <w:divBdr>
            <w:top w:val="none" w:sz="0" w:space="0" w:color="auto"/>
            <w:left w:val="none" w:sz="0" w:space="0" w:color="auto"/>
            <w:bottom w:val="none" w:sz="0" w:space="0" w:color="auto"/>
            <w:right w:val="none" w:sz="0" w:space="0" w:color="auto"/>
          </w:divBdr>
        </w:div>
        <w:div w:id="738937752">
          <w:marLeft w:val="480"/>
          <w:marRight w:val="0"/>
          <w:marTop w:val="0"/>
          <w:marBottom w:val="0"/>
          <w:divBdr>
            <w:top w:val="none" w:sz="0" w:space="0" w:color="auto"/>
            <w:left w:val="none" w:sz="0" w:space="0" w:color="auto"/>
            <w:bottom w:val="none" w:sz="0" w:space="0" w:color="auto"/>
            <w:right w:val="none" w:sz="0" w:space="0" w:color="auto"/>
          </w:divBdr>
        </w:div>
        <w:div w:id="730227343">
          <w:marLeft w:val="480"/>
          <w:marRight w:val="0"/>
          <w:marTop w:val="0"/>
          <w:marBottom w:val="0"/>
          <w:divBdr>
            <w:top w:val="none" w:sz="0" w:space="0" w:color="auto"/>
            <w:left w:val="none" w:sz="0" w:space="0" w:color="auto"/>
            <w:bottom w:val="none" w:sz="0" w:space="0" w:color="auto"/>
            <w:right w:val="none" w:sz="0" w:space="0" w:color="auto"/>
          </w:divBdr>
        </w:div>
        <w:div w:id="1126894915">
          <w:marLeft w:val="480"/>
          <w:marRight w:val="0"/>
          <w:marTop w:val="0"/>
          <w:marBottom w:val="0"/>
          <w:divBdr>
            <w:top w:val="none" w:sz="0" w:space="0" w:color="auto"/>
            <w:left w:val="none" w:sz="0" w:space="0" w:color="auto"/>
            <w:bottom w:val="none" w:sz="0" w:space="0" w:color="auto"/>
            <w:right w:val="none" w:sz="0" w:space="0" w:color="auto"/>
          </w:divBdr>
        </w:div>
        <w:div w:id="1513490837">
          <w:marLeft w:val="480"/>
          <w:marRight w:val="0"/>
          <w:marTop w:val="0"/>
          <w:marBottom w:val="0"/>
          <w:divBdr>
            <w:top w:val="none" w:sz="0" w:space="0" w:color="auto"/>
            <w:left w:val="none" w:sz="0" w:space="0" w:color="auto"/>
            <w:bottom w:val="none" w:sz="0" w:space="0" w:color="auto"/>
            <w:right w:val="none" w:sz="0" w:space="0" w:color="auto"/>
          </w:divBdr>
        </w:div>
        <w:div w:id="35812070">
          <w:marLeft w:val="480"/>
          <w:marRight w:val="0"/>
          <w:marTop w:val="0"/>
          <w:marBottom w:val="0"/>
          <w:divBdr>
            <w:top w:val="none" w:sz="0" w:space="0" w:color="auto"/>
            <w:left w:val="none" w:sz="0" w:space="0" w:color="auto"/>
            <w:bottom w:val="none" w:sz="0" w:space="0" w:color="auto"/>
            <w:right w:val="none" w:sz="0" w:space="0" w:color="auto"/>
          </w:divBdr>
        </w:div>
        <w:div w:id="1916471456">
          <w:marLeft w:val="480"/>
          <w:marRight w:val="0"/>
          <w:marTop w:val="0"/>
          <w:marBottom w:val="0"/>
          <w:divBdr>
            <w:top w:val="none" w:sz="0" w:space="0" w:color="auto"/>
            <w:left w:val="none" w:sz="0" w:space="0" w:color="auto"/>
            <w:bottom w:val="none" w:sz="0" w:space="0" w:color="auto"/>
            <w:right w:val="none" w:sz="0" w:space="0" w:color="auto"/>
          </w:divBdr>
        </w:div>
        <w:div w:id="337924394">
          <w:marLeft w:val="480"/>
          <w:marRight w:val="0"/>
          <w:marTop w:val="0"/>
          <w:marBottom w:val="0"/>
          <w:divBdr>
            <w:top w:val="none" w:sz="0" w:space="0" w:color="auto"/>
            <w:left w:val="none" w:sz="0" w:space="0" w:color="auto"/>
            <w:bottom w:val="none" w:sz="0" w:space="0" w:color="auto"/>
            <w:right w:val="none" w:sz="0" w:space="0" w:color="auto"/>
          </w:divBdr>
        </w:div>
        <w:div w:id="751778236">
          <w:marLeft w:val="480"/>
          <w:marRight w:val="0"/>
          <w:marTop w:val="0"/>
          <w:marBottom w:val="0"/>
          <w:divBdr>
            <w:top w:val="none" w:sz="0" w:space="0" w:color="auto"/>
            <w:left w:val="none" w:sz="0" w:space="0" w:color="auto"/>
            <w:bottom w:val="none" w:sz="0" w:space="0" w:color="auto"/>
            <w:right w:val="none" w:sz="0" w:space="0" w:color="auto"/>
          </w:divBdr>
        </w:div>
        <w:div w:id="108090738">
          <w:marLeft w:val="480"/>
          <w:marRight w:val="0"/>
          <w:marTop w:val="0"/>
          <w:marBottom w:val="0"/>
          <w:divBdr>
            <w:top w:val="none" w:sz="0" w:space="0" w:color="auto"/>
            <w:left w:val="none" w:sz="0" w:space="0" w:color="auto"/>
            <w:bottom w:val="none" w:sz="0" w:space="0" w:color="auto"/>
            <w:right w:val="none" w:sz="0" w:space="0" w:color="auto"/>
          </w:divBdr>
        </w:div>
      </w:divsChild>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090376">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4931529">
      <w:marLeft w:val="48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6440082">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014151">
      <w:marLeft w:val="480"/>
      <w:marRight w:val="0"/>
      <w:marTop w:val="0"/>
      <w:marBottom w:val="0"/>
      <w:divBdr>
        <w:top w:val="none" w:sz="0" w:space="0" w:color="auto"/>
        <w:left w:val="none" w:sz="0" w:space="0" w:color="auto"/>
        <w:bottom w:val="none" w:sz="0" w:space="0" w:color="auto"/>
        <w:right w:val="none" w:sz="0" w:space="0" w:color="auto"/>
      </w:divBdr>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79601745">
      <w:marLeft w:val="480"/>
      <w:marRight w:val="0"/>
      <w:marTop w:val="0"/>
      <w:marBottom w:val="0"/>
      <w:divBdr>
        <w:top w:val="none" w:sz="0" w:space="0" w:color="auto"/>
        <w:left w:val="none" w:sz="0" w:space="0" w:color="auto"/>
        <w:bottom w:val="none" w:sz="0" w:space="0" w:color="auto"/>
        <w:right w:val="none" w:sz="0" w:space="0" w:color="auto"/>
      </w:divBdr>
    </w:div>
    <w:div w:id="1080099664">
      <w:marLeft w:val="480"/>
      <w:marRight w:val="0"/>
      <w:marTop w:val="0"/>
      <w:marBottom w:val="0"/>
      <w:divBdr>
        <w:top w:val="none" w:sz="0" w:space="0" w:color="auto"/>
        <w:left w:val="none" w:sz="0" w:space="0" w:color="auto"/>
        <w:bottom w:val="none" w:sz="0" w:space="0" w:color="auto"/>
        <w:right w:val="none" w:sz="0" w:space="0" w:color="auto"/>
      </w:divBdr>
    </w:div>
    <w:div w:id="1080256591">
      <w:bodyDiv w:val="1"/>
      <w:marLeft w:val="0"/>
      <w:marRight w:val="0"/>
      <w:marTop w:val="0"/>
      <w:marBottom w:val="0"/>
      <w:divBdr>
        <w:top w:val="none" w:sz="0" w:space="0" w:color="auto"/>
        <w:left w:val="none" w:sz="0" w:space="0" w:color="auto"/>
        <w:bottom w:val="none" w:sz="0" w:space="0" w:color="auto"/>
        <w:right w:val="none" w:sz="0" w:space="0" w:color="auto"/>
      </w:divBdr>
    </w:div>
    <w:div w:id="108090626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454133">
      <w:marLeft w:val="48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4718486">
      <w:marLeft w:val="48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7658385">
      <w:marLeft w:val="48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0083246">
      <w:marLeft w:val="480"/>
      <w:marRight w:val="0"/>
      <w:marTop w:val="0"/>
      <w:marBottom w:val="0"/>
      <w:divBdr>
        <w:top w:val="none" w:sz="0" w:space="0" w:color="auto"/>
        <w:left w:val="none" w:sz="0" w:space="0" w:color="auto"/>
        <w:bottom w:val="none" w:sz="0" w:space="0" w:color="auto"/>
        <w:right w:val="none" w:sz="0" w:space="0" w:color="auto"/>
      </w:divBdr>
    </w:div>
    <w:div w:id="1091047778">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782571">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2049338">
      <w:marLeft w:val="480"/>
      <w:marRight w:val="0"/>
      <w:marTop w:val="0"/>
      <w:marBottom w:val="0"/>
      <w:divBdr>
        <w:top w:val="none" w:sz="0" w:space="0" w:color="auto"/>
        <w:left w:val="none" w:sz="0" w:space="0" w:color="auto"/>
        <w:bottom w:val="none" w:sz="0" w:space="0" w:color="auto"/>
        <w:right w:val="none" w:sz="0" w:space="0" w:color="auto"/>
      </w:divBdr>
    </w:div>
    <w:div w:id="1092315398">
      <w:marLeft w:val="480"/>
      <w:marRight w:val="0"/>
      <w:marTop w:val="0"/>
      <w:marBottom w:val="0"/>
      <w:divBdr>
        <w:top w:val="none" w:sz="0" w:space="0" w:color="auto"/>
        <w:left w:val="none" w:sz="0" w:space="0" w:color="auto"/>
        <w:bottom w:val="none" w:sz="0" w:space="0" w:color="auto"/>
        <w:right w:val="none" w:sz="0" w:space="0" w:color="auto"/>
      </w:divBdr>
    </w:div>
    <w:div w:id="1092702110">
      <w:marLeft w:val="480"/>
      <w:marRight w:val="0"/>
      <w:marTop w:val="0"/>
      <w:marBottom w:val="0"/>
      <w:divBdr>
        <w:top w:val="none" w:sz="0" w:space="0" w:color="auto"/>
        <w:left w:val="none" w:sz="0" w:space="0" w:color="auto"/>
        <w:bottom w:val="none" w:sz="0" w:space="0" w:color="auto"/>
        <w:right w:val="none" w:sz="0" w:space="0" w:color="auto"/>
      </w:divBdr>
    </w:div>
    <w:div w:id="1093630297">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099790015">
      <w:marLeft w:val="48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1216464">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4425761">
      <w:marLeft w:val="48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6467663">
      <w:marLeft w:val="480"/>
      <w:marRight w:val="0"/>
      <w:marTop w:val="0"/>
      <w:marBottom w:val="0"/>
      <w:divBdr>
        <w:top w:val="none" w:sz="0" w:space="0" w:color="auto"/>
        <w:left w:val="none" w:sz="0" w:space="0" w:color="auto"/>
        <w:bottom w:val="none" w:sz="0" w:space="0" w:color="auto"/>
        <w:right w:val="none" w:sz="0" w:space="0" w:color="auto"/>
      </w:divBdr>
    </w:div>
    <w:div w:id="1107236321">
      <w:bodyDiv w:val="1"/>
      <w:marLeft w:val="0"/>
      <w:marRight w:val="0"/>
      <w:marTop w:val="0"/>
      <w:marBottom w:val="0"/>
      <w:divBdr>
        <w:top w:val="none" w:sz="0" w:space="0" w:color="auto"/>
        <w:left w:val="none" w:sz="0" w:space="0" w:color="auto"/>
        <w:bottom w:val="none" w:sz="0" w:space="0" w:color="auto"/>
        <w:right w:val="none" w:sz="0" w:space="0" w:color="auto"/>
      </w:divBdr>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8813848">
      <w:marLeft w:val="48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1820471">
      <w:bodyDiv w:val="1"/>
      <w:marLeft w:val="0"/>
      <w:marRight w:val="0"/>
      <w:marTop w:val="0"/>
      <w:marBottom w:val="0"/>
      <w:divBdr>
        <w:top w:val="none" w:sz="0" w:space="0" w:color="auto"/>
        <w:left w:val="none" w:sz="0" w:space="0" w:color="auto"/>
        <w:bottom w:val="none" w:sz="0" w:space="0" w:color="auto"/>
        <w:right w:val="none" w:sz="0" w:space="0" w:color="auto"/>
      </w:divBdr>
    </w:div>
    <w:div w:id="1112171206">
      <w:bodyDiv w:val="1"/>
      <w:marLeft w:val="0"/>
      <w:marRight w:val="0"/>
      <w:marTop w:val="0"/>
      <w:marBottom w:val="0"/>
      <w:divBdr>
        <w:top w:val="none" w:sz="0" w:space="0" w:color="auto"/>
        <w:left w:val="none" w:sz="0" w:space="0" w:color="auto"/>
        <w:bottom w:val="none" w:sz="0" w:space="0" w:color="auto"/>
        <w:right w:val="none" w:sz="0" w:space="0" w:color="auto"/>
      </w:divBdr>
    </w:div>
    <w:div w:id="1114404144">
      <w:marLeft w:val="48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5757828">
      <w:marLeft w:val="48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647382">
      <w:marLeft w:val="48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1654018">
      <w:bodyDiv w:val="1"/>
      <w:marLeft w:val="0"/>
      <w:marRight w:val="0"/>
      <w:marTop w:val="0"/>
      <w:marBottom w:val="0"/>
      <w:divBdr>
        <w:top w:val="none" w:sz="0" w:space="0" w:color="auto"/>
        <w:left w:val="none" w:sz="0" w:space="0" w:color="auto"/>
        <w:bottom w:val="none" w:sz="0" w:space="0" w:color="auto"/>
        <w:right w:val="none" w:sz="0" w:space="0" w:color="auto"/>
      </w:divBdr>
    </w:div>
    <w:div w:id="1121656334">
      <w:marLeft w:val="48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2765800">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119494">
      <w:marLeft w:val="48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28932255">
      <w:marLeft w:val="480"/>
      <w:marRight w:val="0"/>
      <w:marTop w:val="0"/>
      <w:marBottom w:val="0"/>
      <w:divBdr>
        <w:top w:val="none" w:sz="0" w:space="0" w:color="auto"/>
        <w:left w:val="none" w:sz="0" w:space="0" w:color="auto"/>
        <w:bottom w:val="none" w:sz="0" w:space="0" w:color="auto"/>
        <w:right w:val="none" w:sz="0" w:space="0" w:color="auto"/>
      </w:divBdr>
    </w:div>
    <w:div w:id="1129516719">
      <w:marLeft w:val="480"/>
      <w:marRight w:val="0"/>
      <w:marTop w:val="0"/>
      <w:marBottom w:val="0"/>
      <w:divBdr>
        <w:top w:val="none" w:sz="0" w:space="0" w:color="auto"/>
        <w:left w:val="none" w:sz="0" w:space="0" w:color="auto"/>
        <w:bottom w:val="none" w:sz="0" w:space="0" w:color="auto"/>
        <w:right w:val="none" w:sz="0" w:space="0" w:color="auto"/>
      </w:divBdr>
    </w:div>
    <w:div w:id="1129518785">
      <w:marLeft w:val="48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018249">
      <w:marLeft w:val="48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3643433">
      <w:marLeft w:val="48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6411500">
      <w:bodyDiv w:val="1"/>
      <w:marLeft w:val="0"/>
      <w:marRight w:val="0"/>
      <w:marTop w:val="0"/>
      <w:marBottom w:val="0"/>
      <w:divBdr>
        <w:top w:val="none" w:sz="0" w:space="0" w:color="auto"/>
        <w:left w:val="none" w:sz="0" w:space="0" w:color="auto"/>
        <w:bottom w:val="none" w:sz="0" w:space="0" w:color="auto"/>
        <w:right w:val="none" w:sz="0" w:space="0" w:color="auto"/>
      </w:divBdr>
    </w:div>
    <w:div w:id="1137257840">
      <w:marLeft w:val="48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39809594">
      <w:marLeft w:val="480"/>
      <w:marRight w:val="0"/>
      <w:marTop w:val="0"/>
      <w:marBottom w:val="0"/>
      <w:divBdr>
        <w:top w:val="none" w:sz="0" w:space="0" w:color="auto"/>
        <w:left w:val="none" w:sz="0" w:space="0" w:color="auto"/>
        <w:bottom w:val="none" w:sz="0" w:space="0" w:color="auto"/>
        <w:right w:val="none" w:sz="0" w:space="0" w:color="auto"/>
      </w:divBdr>
    </w:div>
    <w:div w:id="1141969658">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085846">
      <w:bodyDiv w:val="1"/>
      <w:marLeft w:val="0"/>
      <w:marRight w:val="0"/>
      <w:marTop w:val="0"/>
      <w:marBottom w:val="0"/>
      <w:divBdr>
        <w:top w:val="none" w:sz="0" w:space="0" w:color="auto"/>
        <w:left w:val="none" w:sz="0" w:space="0" w:color="auto"/>
        <w:bottom w:val="none" w:sz="0" w:space="0" w:color="auto"/>
        <w:right w:val="none" w:sz="0" w:space="0" w:color="auto"/>
      </w:divBdr>
      <w:divsChild>
        <w:div w:id="289867618">
          <w:marLeft w:val="480"/>
          <w:marRight w:val="0"/>
          <w:marTop w:val="0"/>
          <w:marBottom w:val="0"/>
          <w:divBdr>
            <w:top w:val="none" w:sz="0" w:space="0" w:color="auto"/>
            <w:left w:val="none" w:sz="0" w:space="0" w:color="auto"/>
            <w:bottom w:val="none" w:sz="0" w:space="0" w:color="auto"/>
            <w:right w:val="none" w:sz="0" w:space="0" w:color="auto"/>
          </w:divBdr>
        </w:div>
        <w:div w:id="1590579122">
          <w:marLeft w:val="480"/>
          <w:marRight w:val="0"/>
          <w:marTop w:val="0"/>
          <w:marBottom w:val="0"/>
          <w:divBdr>
            <w:top w:val="none" w:sz="0" w:space="0" w:color="auto"/>
            <w:left w:val="none" w:sz="0" w:space="0" w:color="auto"/>
            <w:bottom w:val="none" w:sz="0" w:space="0" w:color="auto"/>
            <w:right w:val="none" w:sz="0" w:space="0" w:color="auto"/>
          </w:divBdr>
        </w:div>
        <w:div w:id="900291311">
          <w:marLeft w:val="480"/>
          <w:marRight w:val="0"/>
          <w:marTop w:val="0"/>
          <w:marBottom w:val="0"/>
          <w:divBdr>
            <w:top w:val="none" w:sz="0" w:space="0" w:color="auto"/>
            <w:left w:val="none" w:sz="0" w:space="0" w:color="auto"/>
            <w:bottom w:val="none" w:sz="0" w:space="0" w:color="auto"/>
            <w:right w:val="none" w:sz="0" w:space="0" w:color="auto"/>
          </w:divBdr>
        </w:div>
        <w:div w:id="314573477">
          <w:marLeft w:val="480"/>
          <w:marRight w:val="0"/>
          <w:marTop w:val="0"/>
          <w:marBottom w:val="0"/>
          <w:divBdr>
            <w:top w:val="none" w:sz="0" w:space="0" w:color="auto"/>
            <w:left w:val="none" w:sz="0" w:space="0" w:color="auto"/>
            <w:bottom w:val="none" w:sz="0" w:space="0" w:color="auto"/>
            <w:right w:val="none" w:sz="0" w:space="0" w:color="auto"/>
          </w:divBdr>
        </w:div>
        <w:div w:id="1480415477">
          <w:marLeft w:val="480"/>
          <w:marRight w:val="0"/>
          <w:marTop w:val="0"/>
          <w:marBottom w:val="0"/>
          <w:divBdr>
            <w:top w:val="none" w:sz="0" w:space="0" w:color="auto"/>
            <w:left w:val="none" w:sz="0" w:space="0" w:color="auto"/>
            <w:bottom w:val="none" w:sz="0" w:space="0" w:color="auto"/>
            <w:right w:val="none" w:sz="0" w:space="0" w:color="auto"/>
          </w:divBdr>
        </w:div>
        <w:div w:id="223295621">
          <w:marLeft w:val="480"/>
          <w:marRight w:val="0"/>
          <w:marTop w:val="0"/>
          <w:marBottom w:val="0"/>
          <w:divBdr>
            <w:top w:val="none" w:sz="0" w:space="0" w:color="auto"/>
            <w:left w:val="none" w:sz="0" w:space="0" w:color="auto"/>
            <w:bottom w:val="none" w:sz="0" w:space="0" w:color="auto"/>
            <w:right w:val="none" w:sz="0" w:space="0" w:color="auto"/>
          </w:divBdr>
        </w:div>
        <w:div w:id="1088113658">
          <w:marLeft w:val="480"/>
          <w:marRight w:val="0"/>
          <w:marTop w:val="0"/>
          <w:marBottom w:val="0"/>
          <w:divBdr>
            <w:top w:val="none" w:sz="0" w:space="0" w:color="auto"/>
            <w:left w:val="none" w:sz="0" w:space="0" w:color="auto"/>
            <w:bottom w:val="none" w:sz="0" w:space="0" w:color="auto"/>
            <w:right w:val="none" w:sz="0" w:space="0" w:color="auto"/>
          </w:divBdr>
        </w:div>
        <w:div w:id="529953408">
          <w:marLeft w:val="480"/>
          <w:marRight w:val="0"/>
          <w:marTop w:val="0"/>
          <w:marBottom w:val="0"/>
          <w:divBdr>
            <w:top w:val="none" w:sz="0" w:space="0" w:color="auto"/>
            <w:left w:val="none" w:sz="0" w:space="0" w:color="auto"/>
            <w:bottom w:val="none" w:sz="0" w:space="0" w:color="auto"/>
            <w:right w:val="none" w:sz="0" w:space="0" w:color="auto"/>
          </w:divBdr>
        </w:div>
        <w:div w:id="1147823940">
          <w:marLeft w:val="480"/>
          <w:marRight w:val="0"/>
          <w:marTop w:val="0"/>
          <w:marBottom w:val="0"/>
          <w:divBdr>
            <w:top w:val="none" w:sz="0" w:space="0" w:color="auto"/>
            <w:left w:val="none" w:sz="0" w:space="0" w:color="auto"/>
            <w:bottom w:val="none" w:sz="0" w:space="0" w:color="auto"/>
            <w:right w:val="none" w:sz="0" w:space="0" w:color="auto"/>
          </w:divBdr>
        </w:div>
        <w:div w:id="1444419068">
          <w:marLeft w:val="480"/>
          <w:marRight w:val="0"/>
          <w:marTop w:val="0"/>
          <w:marBottom w:val="0"/>
          <w:divBdr>
            <w:top w:val="none" w:sz="0" w:space="0" w:color="auto"/>
            <w:left w:val="none" w:sz="0" w:space="0" w:color="auto"/>
            <w:bottom w:val="none" w:sz="0" w:space="0" w:color="auto"/>
            <w:right w:val="none" w:sz="0" w:space="0" w:color="auto"/>
          </w:divBdr>
        </w:div>
        <w:div w:id="2005815842">
          <w:marLeft w:val="480"/>
          <w:marRight w:val="0"/>
          <w:marTop w:val="0"/>
          <w:marBottom w:val="0"/>
          <w:divBdr>
            <w:top w:val="none" w:sz="0" w:space="0" w:color="auto"/>
            <w:left w:val="none" w:sz="0" w:space="0" w:color="auto"/>
            <w:bottom w:val="none" w:sz="0" w:space="0" w:color="auto"/>
            <w:right w:val="none" w:sz="0" w:space="0" w:color="auto"/>
          </w:divBdr>
        </w:div>
        <w:div w:id="1987321903">
          <w:marLeft w:val="480"/>
          <w:marRight w:val="0"/>
          <w:marTop w:val="0"/>
          <w:marBottom w:val="0"/>
          <w:divBdr>
            <w:top w:val="none" w:sz="0" w:space="0" w:color="auto"/>
            <w:left w:val="none" w:sz="0" w:space="0" w:color="auto"/>
            <w:bottom w:val="none" w:sz="0" w:space="0" w:color="auto"/>
            <w:right w:val="none" w:sz="0" w:space="0" w:color="auto"/>
          </w:divBdr>
        </w:div>
        <w:div w:id="2111965798">
          <w:marLeft w:val="480"/>
          <w:marRight w:val="0"/>
          <w:marTop w:val="0"/>
          <w:marBottom w:val="0"/>
          <w:divBdr>
            <w:top w:val="none" w:sz="0" w:space="0" w:color="auto"/>
            <w:left w:val="none" w:sz="0" w:space="0" w:color="auto"/>
            <w:bottom w:val="none" w:sz="0" w:space="0" w:color="auto"/>
            <w:right w:val="none" w:sz="0" w:space="0" w:color="auto"/>
          </w:divBdr>
        </w:div>
        <w:div w:id="1302881236">
          <w:marLeft w:val="480"/>
          <w:marRight w:val="0"/>
          <w:marTop w:val="0"/>
          <w:marBottom w:val="0"/>
          <w:divBdr>
            <w:top w:val="none" w:sz="0" w:space="0" w:color="auto"/>
            <w:left w:val="none" w:sz="0" w:space="0" w:color="auto"/>
            <w:bottom w:val="none" w:sz="0" w:space="0" w:color="auto"/>
            <w:right w:val="none" w:sz="0" w:space="0" w:color="auto"/>
          </w:divBdr>
        </w:div>
        <w:div w:id="1928659906">
          <w:marLeft w:val="480"/>
          <w:marRight w:val="0"/>
          <w:marTop w:val="0"/>
          <w:marBottom w:val="0"/>
          <w:divBdr>
            <w:top w:val="none" w:sz="0" w:space="0" w:color="auto"/>
            <w:left w:val="none" w:sz="0" w:space="0" w:color="auto"/>
            <w:bottom w:val="none" w:sz="0" w:space="0" w:color="auto"/>
            <w:right w:val="none" w:sz="0" w:space="0" w:color="auto"/>
          </w:divBdr>
        </w:div>
        <w:div w:id="2079396540">
          <w:marLeft w:val="480"/>
          <w:marRight w:val="0"/>
          <w:marTop w:val="0"/>
          <w:marBottom w:val="0"/>
          <w:divBdr>
            <w:top w:val="none" w:sz="0" w:space="0" w:color="auto"/>
            <w:left w:val="none" w:sz="0" w:space="0" w:color="auto"/>
            <w:bottom w:val="none" w:sz="0" w:space="0" w:color="auto"/>
            <w:right w:val="none" w:sz="0" w:space="0" w:color="auto"/>
          </w:divBdr>
        </w:div>
        <w:div w:id="746145801">
          <w:marLeft w:val="480"/>
          <w:marRight w:val="0"/>
          <w:marTop w:val="0"/>
          <w:marBottom w:val="0"/>
          <w:divBdr>
            <w:top w:val="none" w:sz="0" w:space="0" w:color="auto"/>
            <w:left w:val="none" w:sz="0" w:space="0" w:color="auto"/>
            <w:bottom w:val="none" w:sz="0" w:space="0" w:color="auto"/>
            <w:right w:val="none" w:sz="0" w:space="0" w:color="auto"/>
          </w:divBdr>
        </w:div>
        <w:div w:id="48695250">
          <w:marLeft w:val="480"/>
          <w:marRight w:val="0"/>
          <w:marTop w:val="0"/>
          <w:marBottom w:val="0"/>
          <w:divBdr>
            <w:top w:val="none" w:sz="0" w:space="0" w:color="auto"/>
            <w:left w:val="none" w:sz="0" w:space="0" w:color="auto"/>
            <w:bottom w:val="none" w:sz="0" w:space="0" w:color="auto"/>
            <w:right w:val="none" w:sz="0" w:space="0" w:color="auto"/>
          </w:divBdr>
        </w:div>
        <w:div w:id="552086446">
          <w:marLeft w:val="480"/>
          <w:marRight w:val="0"/>
          <w:marTop w:val="0"/>
          <w:marBottom w:val="0"/>
          <w:divBdr>
            <w:top w:val="none" w:sz="0" w:space="0" w:color="auto"/>
            <w:left w:val="none" w:sz="0" w:space="0" w:color="auto"/>
            <w:bottom w:val="none" w:sz="0" w:space="0" w:color="auto"/>
            <w:right w:val="none" w:sz="0" w:space="0" w:color="auto"/>
          </w:divBdr>
        </w:div>
        <w:div w:id="1279484934">
          <w:marLeft w:val="480"/>
          <w:marRight w:val="0"/>
          <w:marTop w:val="0"/>
          <w:marBottom w:val="0"/>
          <w:divBdr>
            <w:top w:val="none" w:sz="0" w:space="0" w:color="auto"/>
            <w:left w:val="none" w:sz="0" w:space="0" w:color="auto"/>
            <w:bottom w:val="none" w:sz="0" w:space="0" w:color="auto"/>
            <w:right w:val="none" w:sz="0" w:space="0" w:color="auto"/>
          </w:divBdr>
        </w:div>
        <w:div w:id="701369663">
          <w:marLeft w:val="480"/>
          <w:marRight w:val="0"/>
          <w:marTop w:val="0"/>
          <w:marBottom w:val="0"/>
          <w:divBdr>
            <w:top w:val="none" w:sz="0" w:space="0" w:color="auto"/>
            <w:left w:val="none" w:sz="0" w:space="0" w:color="auto"/>
            <w:bottom w:val="none" w:sz="0" w:space="0" w:color="auto"/>
            <w:right w:val="none" w:sz="0" w:space="0" w:color="auto"/>
          </w:divBdr>
        </w:div>
        <w:div w:id="1404253202">
          <w:marLeft w:val="480"/>
          <w:marRight w:val="0"/>
          <w:marTop w:val="0"/>
          <w:marBottom w:val="0"/>
          <w:divBdr>
            <w:top w:val="none" w:sz="0" w:space="0" w:color="auto"/>
            <w:left w:val="none" w:sz="0" w:space="0" w:color="auto"/>
            <w:bottom w:val="none" w:sz="0" w:space="0" w:color="auto"/>
            <w:right w:val="none" w:sz="0" w:space="0" w:color="auto"/>
          </w:divBdr>
        </w:div>
        <w:div w:id="893656510">
          <w:marLeft w:val="480"/>
          <w:marRight w:val="0"/>
          <w:marTop w:val="0"/>
          <w:marBottom w:val="0"/>
          <w:divBdr>
            <w:top w:val="none" w:sz="0" w:space="0" w:color="auto"/>
            <w:left w:val="none" w:sz="0" w:space="0" w:color="auto"/>
            <w:bottom w:val="none" w:sz="0" w:space="0" w:color="auto"/>
            <w:right w:val="none" w:sz="0" w:space="0" w:color="auto"/>
          </w:divBdr>
        </w:div>
        <w:div w:id="1839420474">
          <w:marLeft w:val="480"/>
          <w:marRight w:val="0"/>
          <w:marTop w:val="0"/>
          <w:marBottom w:val="0"/>
          <w:divBdr>
            <w:top w:val="none" w:sz="0" w:space="0" w:color="auto"/>
            <w:left w:val="none" w:sz="0" w:space="0" w:color="auto"/>
            <w:bottom w:val="none" w:sz="0" w:space="0" w:color="auto"/>
            <w:right w:val="none" w:sz="0" w:space="0" w:color="auto"/>
          </w:divBdr>
        </w:div>
        <w:div w:id="1537616374">
          <w:marLeft w:val="480"/>
          <w:marRight w:val="0"/>
          <w:marTop w:val="0"/>
          <w:marBottom w:val="0"/>
          <w:divBdr>
            <w:top w:val="none" w:sz="0" w:space="0" w:color="auto"/>
            <w:left w:val="none" w:sz="0" w:space="0" w:color="auto"/>
            <w:bottom w:val="none" w:sz="0" w:space="0" w:color="auto"/>
            <w:right w:val="none" w:sz="0" w:space="0" w:color="auto"/>
          </w:divBdr>
        </w:div>
        <w:div w:id="28772606">
          <w:marLeft w:val="480"/>
          <w:marRight w:val="0"/>
          <w:marTop w:val="0"/>
          <w:marBottom w:val="0"/>
          <w:divBdr>
            <w:top w:val="none" w:sz="0" w:space="0" w:color="auto"/>
            <w:left w:val="none" w:sz="0" w:space="0" w:color="auto"/>
            <w:bottom w:val="none" w:sz="0" w:space="0" w:color="auto"/>
            <w:right w:val="none" w:sz="0" w:space="0" w:color="auto"/>
          </w:divBdr>
        </w:div>
        <w:div w:id="688290041">
          <w:marLeft w:val="480"/>
          <w:marRight w:val="0"/>
          <w:marTop w:val="0"/>
          <w:marBottom w:val="0"/>
          <w:divBdr>
            <w:top w:val="none" w:sz="0" w:space="0" w:color="auto"/>
            <w:left w:val="none" w:sz="0" w:space="0" w:color="auto"/>
            <w:bottom w:val="none" w:sz="0" w:space="0" w:color="auto"/>
            <w:right w:val="none" w:sz="0" w:space="0" w:color="auto"/>
          </w:divBdr>
        </w:div>
        <w:div w:id="1576822234">
          <w:marLeft w:val="480"/>
          <w:marRight w:val="0"/>
          <w:marTop w:val="0"/>
          <w:marBottom w:val="0"/>
          <w:divBdr>
            <w:top w:val="none" w:sz="0" w:space="0" w:color="auto"/>
            <w:left w:val="none" w:sz="0" w:space="0" w:color="auto"/>
            <w:bottom w:val="none" w:sz="0" w:space="0" w:color="auto"/>
            <w:right w:val="none" w:sz="0" w:space="0" w:color="auto"/>
          </w:divBdr>
        </w:div>
        <w:div w:id="1126965879">
          <w:marLeft w:val="480"/>
          <w:marRight w:val="0"/>
          <w:marTop w:val="0"/>
          <w:marBottom w:val="0"/>
          <w:divBdr>
            <w:top w:val="none" w:sz="0" w:space="0" w:color="auto"/>
            <w:left w:val="none" w:sz="0" w:space="0" w:color="auto"/>
            <w:bottom w:val="none" w:sz="0" w:space="0" w:color="auto"/>
            <w:right w:val="none" w:sz="0" w:space="0" w:color="auto"/>
          </w:divBdr>
        </w:div>
        <w:div w:id="534318897">
          <w:marLeft w:val="480"/>
          <w:marRight w:val="0"/>
          <w:marTop w:val="0"/>
          <w:marBottom w:val="0"/>
          <w:divBdr>
            <w:top w:val="none" w:sz="0" w:space="0" w:color="auto"/>
            <w:left w:val="none" w:sz="0" w:space="0" w:color="auto"/>
            <w:bottom w:val="none" w:sz="0" w:space="0" w:color="auto"/>
            <w:right w:val="none" w:sz="0" w:space="0" w:color="auto"/>
          </w:divBdr>
        </w:div>
        <w:div w:id="555969091">
          <w:marLeft w:val="480"/>
          <w:marRight w:val="0"/>
          <w:marTop w:val="0"/>
          <w:marBottom w:val="0"/>
          <w:divBdr>
            <w:top w:val="none" w:sz="0" w:space="0" w:color="auto"/>
            <w:left w:val="none" w:sz="0" w:space="0" w:color="auto"/>
            <w:bottom w:val="none" w:sz="0" w:space="0" w:color="auto"/>
            <w:right w:val="none" w:sz="0" w:space="0" w:color="auto"/>
          </w:divBdr>
        </w:div>
        <w:div w:id="322781233">
          <w:marLeft w:val="480"/>
          <w:marRight w:val="0"/>
          <w:marTop w:val="0"/>
          <w:marBottom w:val="0"/>
          <w:divBdr>
            <w:top w:val="none" w:sz="0" w:space="0" w:color="auto"/>
            <w:left w:val="none" w:sz="0" w:space="0" w:color="auto"/>
            <w:bottom w:val="none" w:sz="0" w:space="0" w:color="auto"/>
            <w:right w:val="none" w:sz="0" w:space="0" w:color="auto"/>
          </w:divBdr>
        </w:div>
        <w:div w:id="1847405846">
          <w:marLeft w:val="480"/>
          <w:marRight w:val="0"/>
          <w:marTop w:val="0"/>
          <w:marBottom w:val="0"/>
          <w:divBdr>
            <w:top w:val="none" w:sz="0" w:space="0" w:color="auto"/>
            <w:left w:val="none" w:sz="0" w:space="0" w:color="auto"/>
            <w:bottom w:val="none" w:sz="0" w:space="0" w:color="auto"/>
            <w:right w:val="none" w:sz="0" w:space="0" w:color="auto"/>
          </w:divBdr>
        </w:div>
        <w:div w:id="265426639">
          <w:marLeft w:val="480"/>
          <w:marRight w:val="0"/>
          <w:marTop w:val="0"/>
          <w:marBottom w:val="0"/>
          <w:divBdr>
            <w:top w:val="none" w:sz="0" w:space="0" w:color="auto"/>
            <w:left w:val="none" w:sz="0" w:space="0" w:color="auto"/>
            <w:bottom w:val="none" w:sz="0" w:space="0" w:color="auto"/>
            <w:right w:val="none" w:sz="0" w:space="0" w:color="auto"/>
          </w:divBdr>
        </w:div>
      </w:divsChild>
    </w:div>
    <w:div w:id="1144200819">
      <w:marLeft w:val="48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05182">
      <w:marLeft w:val="48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533763">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6529219">
      <w:marLeft w:val="48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0465969">
      <w:bodyDiv w:val="1"/>
      <w:marLeft w:val="0"/>
      <w:marRight w:val="0"/>
      <w:marTop w:val="0"/>
      <w:marBottom w:val="0"/>
      <w:divBdr>
        <w:top w:val="none" w:sz="0" w:space="0" w:color="auto"/>
        <w:left w:val="none" w:sz="0" w:space="0" w:color="auto"/>
        <w:bottom w:val="none" w:sz="0" w:space="0" w:color="auto"/>
        <w:right w:val="none" w:sz="0" w:space="0" w:color="auto"/>
      </w:divBdr>
    </w:div>
    <w:div w:id="1161779135">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4973240">
      <w:marLeft w:val="480"/>
      <w:marRight w:val="0"/>
      <w:marTop w:val="0"/>
      <w:marBottom w:val="0"/>
      <w:divBdr>
        <w:top w:val="none" w:sz="0" w:space="0" w:color="auto"/>
        <w:left w:val="none" w:sz="0" w:space="0" w:color="auto"/>
        <w:bottom w:val="none" w:sz="0" w:space="0" w:color="auto"/>
        <w:right w:val="none" w:sz="0" w:space="0" w:color="auto"/>
      </w:divBdr>
    </w:div>
    <w:div w:id="1165438554">
      <w:bodyDiv w:val="1"/>
      <w:marLeft w:val="0"/>
      <w:marRight w:val="0"/>
      <w:marTop w:val="0"/>
      <w:marBottom w:val="0"/>
      <w:divBdr>
        <w:top w:val="none" w:sz="0" w:space="0" w:color="auto"/>
        <w:left w:val="none" w:sz="0" w:space="0" w:color="auto"/>
        <w:bottom w:val="none" w:sz="0" w:space="0" w:color="auto"/>
        <w:right w:val="none" w:sz="0" w:space="0" w:color="auto"/>
      </w:divBdr>
    </w:div>
    <w:div w:id="1165704777">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0412978">
      <w:marLeft w:val="480"/>
      <w:marRight w:val="0"/>
      <w:marTop w:val="0"/>
      <w:marBottom w:val="0"/>
      <w:divBdr>
        <w:top w:val="none" w:sz="0" w:space="0" w:color="auto"/>
        <w:left w:val="none" w:sz="0" w:space="0" w:color="auto"/>
        <w:bottom w:val="none" w:sz="0" w:space="0" w:color="auto"/>
        <w:right w:val="none" w:sz="0" w:space="0" w:color="auto"/>
      </w:divBdr>
    </w:div>
    <w:div w:id="1170564361">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1608108">
      <w:marLeft w:val="480"/>
      <w:marRight w:val="0"/>
      <w:marTop w:val="0"/>
      <w:marBottom w:val="0"/>
      <w:divBdr>
        <w:top w:val="none" w:sz="0" w:space="0" w:color="auto"/>
        <w:left w:val="none" w:sz="0" w:space="0" w:color="auto"/>
        <w:bottom w:val="none" w:sz="0" w:space="0" w:color="auto"/>
        <w:right w:val="none" w:sz="0" w:space="0" w:color="auto"/>
      </w:divBdr>
    </w:div>
    <w:div w:id="1172139386">
      <w:bodyDiv w:val="1"/>
      <w:marLeft w:val="0"/>
      <w:marRight w:val="0"/>
      <w:marTop w:val="0"/>
      <w:marBottom w:val="0"/>
      <w:divBdr>
        <w:top w:val="none" w:sz="0" w:space="0" w:color="auto"/>
        <w:left w:val="none" w:sz="0" w:space="0" w:color="auto"/>
        <w:bottom w:val="none" w:sz="0" w:space="0" w:color="auto"/>
        <w:right w:val="none" w:sz="0" w:space="0" w:color="auto"/>
      </w:divBdr>
    </w:div>
    <w:div w:id="1174421511">
      <w:marLeft w:val="48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7286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78887384">
      <w:marLeft w:val="480"/>
      <w:marRight w:val="0"/>
      <w:marTop w:val="0"/>
      <w:marBottom w:val="0"/>
      <w:divBdr>
        <w:top w:val="none" w:sz="0" w:space="0" w:color="auto"/>
        <w:left w:val="none" w:sz="0" w:space="0" w:color="auto"/>
        <w:bottom w:val="none" w:sz="0" w:space="0" w:color="auto"/>
        <w:right w:val="none" w:sz="0" w:space="0" w:color="auto"/>
      </w:divBdr>
    </w:div>
    <w:div w:id="1179272738">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429175">
      <w:bodyDiv w:val="1"/>
      <w:marLeft w:val="0"/>
      <w:marRight w:val="0"/>
      <w:marTop w:val="0"/>
      <w:marBottom w:val="0"/>
      <w:divBdr>
        <w:top w:val="none" w:sz="0" w:space="0" w:color="auto"/>
        <w:left w:val="none" w:sz="0" w:space="0" w:color="auto"/>
        <w:bottom w:val="none" w:sz="0" w:space="0" w:color="auto"/>
        <w:right w:val="none" w:sz="0" w:space="0" w:color="auto"/>
      </w:divBdr>
    </w:div>
    <w:div w:id="1181552396">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4635990">
      <w:marLeft w:val="48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483921">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8981853">
      <w:marLeft w:val="48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3959555">
      <w:bodyDiv w:val="1"/>
      <w:marLeft w:val="0"/>
      <w:marRight w:val="0"/>
      <w:marTop w:val="0"/>
      <w:marBottom w:val="0"/>
      <w:divBdr>
        <w:top w:val="none" w:sz="0" w:space="0" w:color="auto"/>
        <w:left w:val="none" w:sz="0" w:space="0" w:color="auto"/>
        <w:bottom w:val="none" w:sz="0" w:space="0" w:color="auto"/>
        <w:right w:val="none" w:sz="0" w:space="0" w:color="auto"/>
      </w:divBdr>
    </w:div>
    <w:div w:id="1194419326">
      <w:bodyDiv w:val="1"/>
      <w:marLeft w:val="0"/>
      <w:marRight w:val="0"/>
      <w:marTop w:val="0"/>
      <w:marBottom w:val="0"/>
      <w:divBdr>
        <w:top w:val="none" w:sz="0" w:space="0" w:color="auto"/>
        <w:left w:val="none" w:sz="0" w:space="0" w:color="auto"/>
        <w:bottom w:val="none" w:sz="0" w:space="0" w:color="auto"/>
        <w:right w:val="none" w:sz="0" w:space="0" w:color="auto"/>
      </w:divBdr>
      <w:divsChild>
        <w:div w:id="1991321152">
          <w:marLeft w:val="480"/>
          <w:marRight w:val="0"/>
          <w:marTop w:val="0"/>
          <w:marBottom w:val="0"/>
          <w:divBdr>
            <w:top w:val="none" w:sz="0" w:space="0" w:color="auto"/>
            <w:left w:val="none" w:sz="0" w:space="0" w:color="auto"/>
            <w:bottom w:val="none" w:sz="0" w:space="0" w:color="auto"/>
            <w:right w:val="none" w:sz="0" w:space="0" w:color="auto"/>
          </w:divBdr>
        </w:div>
        <w:div w:id="1051229309">
          <w:marLeft w:val="480"/>
          <w:marRight w:val="0"/>
          <w:marTop w:val="0"/>
          <w:marBottom w:val="0"/>
          <w:divBdr>
            <w:top w:val="none" w:sz="0" w:space="0" w:color="auto"/>
            <w:left w:val="none" w:sz="0" w:space="0" w:color="auto"/>
            <w:bottom w:val="none" w:sz="0" w:space="0" w:color="auto"/>
            <w:right w:val="none" w:sz="0" w:space="0" w:color="auto"/>
          </w:divBdr>
        </w:div>
        <w:div w:id="483089555">
          <w:marLeft w:val="480"/>
          <w:marRight w:val="0"/>
          <w:marTop w:val="0"/>
          <w:marBottom w:val="0"/>
          <w:divBdr>
            <w:top w:val="none" w:sz="0" w:space="0" w:color="auto"/>
            <w:left w:val="none" w:sz="0" w:space="0" w:color="auto"/>
            <w:bottom w:val="none" w:sz="0" w:space="0" w:color="auto"/>
            <w:right w:val="none" w:sz="0" w:space="0" w:color="auto"/>
          </w:divBdr>
        </w:div>
        <w:div w:id="355156265">
          <w:marLeft w:val="480"/>
          <w:marRight w:val="0"/>
          <w:marTop w:val="0"/>
          <w:marBottom w:val="0"/>
          <w:divBdr>
            <w:top w:val="none" w:sz="0" w:space="0" w:color="auto"/>
            <w:left w:val="none" w:sz="0" w:space="0" w:color="auto"/>
            <w:bottom w:val="none" w:sz="0" w:space="0" w:color="auto"/>
            <w:right w:val="none" w:sz="0" w:space="0" w:color="auto"/>
          </w:divBdr>
        </w:div>
        <w:div w:id="2122796384">
          <w:marLeft w:val="480"/>
          <w:marRight w:val="0"/>
          <w:marTop w:val="0"/>
          <w:marBottom w:val="0"/>
          <w:divBdr>
            <w:top w:val="none" w:sz="0" w:space="0" w:color="auto"/>
            <w:left w:val="none" w:sz="0" w:space="0" w:color="auto"/>
            <w:bottom w:val="none" w:sz="0" w:space="0" w:color="auto"/>
            <w:right w:val="none" w:sz="0" w:space="0" w:color="auto"/>
          </w:divBdr>
        </w:div>
        <w:div w:id="842863156">
          <w:marLeft w:val="480"/>
          <w:marRight w:val="0"/>
          <w:marTop w:val="0"/>
          <w:marBottom w:val="0"/>
          <w:divBdr>
            <w:top w:val="none" w:sz="0" w:space="0" w:color="auto"/>
            <w:left w:val="none" w:sz="0" w:space="0" w:color="auto"/>
            <w:bottom w:val="none" w:sz="0" w:space="0" w:color="auto"/>
            <w:right w:val="none" w:sz="0" w:space="0" w:color="auto"/>
          </w:divBdr>
        </w:div>
        <w:div w:id="1591965713">
          <w:marLeft w:val="480"/>
          <w:marRight w:val="0"/>
          <w:marTop w:val="0"/>
          <w:marBottom w:val="0"/>
          <w:divBdr>
            <w:top w:val="none" w:sz="0" w:space="0" w:color="auto"/>
            <w:left w:val="none" w:sz="0" w:space="0" w:color="auto"/>
            <w:bottom w:val="none" w:sz="0" w:space="0" w:color="auto"/>
            <w:right w:val="none" w:sz="0" w:space="0" w:color="auto"/>
          </w:divBdr>
        </w:div>
        <w:div w:id="2086299781">
          <w:marLeft w:val="480"/>
          <w:marRight w:val="0"/>
          <w:marTop w:val="0"/>
          <w:marBottom w:val="0"/>
          <w:divBdr>
            <w:top w:val="none" w:sz="0" w:space="0" w:color="auto"/>
            <w:left w:val="none" w:sz="0" w:space="0" w:color="auto"/>
            <w:bottom w:val="none" w:sz="0" w:space="0" w:color="auto"/>
            <w:right w:val="none" w:sz="0" w:space="0" w:color="auto"/>
          </w:divBdr>
        </w:div>
        <w:div w:id="1572544426">
          <w:marLeft w:val="480"/>
          <w:marRight w:val="0"/>
          <w:marTop w:val="0"/>
          <w:marBottom w:val="0"/>
          <w:divBdr>
            <w:top w:val="none" w:sz="0" w:space="0" w:color="auto"/>
            <w:left w:val="none" w:sz="0" w:space="0" w:color="auto"/>
            <w:bottom w:val="none" w:sz="0" w:space="0" w:color="auto"/>
            <w:right w:val="none" w:sz="0" w:space="0" w:color="auto"/>
          </w:divBdr>
        </w:div>
        <w:div w:id="1462067552">
          <w:marLeft w:val="480"/>
          <w:marRight w:val="0"/>
          <w:marTop w:val="0"/>
          <w:marBottom w:val="0"/>
          <w:divBdr>
            <w:top w:val="none" w:sz="0" w:space="0" w:color="auto"/>
            <w:left w:val="none" w:sz="0" w:space="0" w:color="auto"/>
            <w:bottom w:val="none" w:sz="0" w:space="0" w:color="auto"/>
            <w:right w:val="none" w:sz="0" w:space="0" w:color="auto"/>
          </w:divBdr>
        </w:div>
        <w:div w:id="1774476657">
          <w:marLeft w:val="480"/>
          <w:marRight w:val="0"/>
          <w:marTop w:val="0"/>
          <w:marBottom w:val="0"/>
          <w:divBdr>
            <w:top w:val="none" w:sz="0" w:space="0" w:color="auto"/>
            <w:left w:val="none" w:sz="0" w:space="0" w:color="auto"/>
            <w:bottom w:val="none" w:sz="0" w:space="0" w:color="auto"/>
            <w:right w:val="none" w:sz="0" w:space="0" w:color="auto"/>
          </w:divBdr>
        </w:div>
        <w:div w:id="977876163">
          <w:marLeft w:val="480"/>
          <w:marRight w:val="0"/>
          <w:marTop w:val="0"/>
          <w:marBottom w:val="0"/>
          <w:divBdr>
            <w:top w:val="none" w:sz="0" w:space="0" w:color="auto"/>
            <w:left w:val="none" w:sz="0" w:space="0" w:color="auto"/>
            <w:bottom w:val="none" w:sz="0" w:space="0" w:color="auto"/>
            <w:right w:val="none" w:sz="0" w:space="0" w:color="auto"/>
          </w:divBdr>
        </w:div>
        <w:div w:id="1272861883">
          <w:marLeft w:val="480"/>
          <w:marRight w:val="0"/>
          <w:marTop w:val="0"/>
          <w:marBottom w:val="0"/>
          <w:divBdr>
            <w:top w:val="none" w:sz="0" w:space="0" w:color="auto"/>
            <w:left w:val="none" w:sz="0" w:space="0" w:color="auto"/>
            <w:bottom w:val="none" w:sz="0" w:space="0" w:color="auto"/>
            <w:right w:val="none" w:sz="0" w:space="0" w:color="auto"/>
          </w:divBdr>
        </w:div>
        <w:div w:id="410811124">
          <w:marLeft w:val="480"/>
          <w:marRight w:val="0"/>
          <w:marTop w:val="0"/>
          <w:marBottom w:val="0"/>
          <w:divBdr>
            <w:top w:val="none" w:sz="0" w:space="0" w:color="auto"/>
            <w:left w:val="none" w:sz="0" w:space="0" w:color="auto"/>
            <w:bottom w:val="none" w:sz="0" w:space="0" w:color="auto"/>
            <w:right w:val="none" w:sz="0" w:space="0" w:color="auto"/>
          </w:divBdr>
        </w:div>
        <w:div w:id="1289816262">
          <w:marLeft w:val="480"/>
          <w:marRight w:val="0"/>
          <w:marTop w:val="0"/>
          <w:marBottom w:val="0"/>
          <w:divBdr>
            <w:top w:val="none" w:sz="0" w:space="0" w:color="auto"/>
            <w:left w:val="none" w:sz="0" w:space="0" w:color="auto"/>
            <w:bottom w:val="none" w:sz="0" w:space="0" w:color="auto"/>
            <w:right w:val="none" w:sz="0" w:space="0" w:color="auto"/>
          </w:divBdr>
        </w:div>
        <w:div w:id="1228300640">
          <w:marLeft w:val="480"/>
          <w:marRight w:val="0"/>
          <w:marTop w:val="0"/>
          <w:marBottom w:val="0"/>
          <w:divBdr>
            <w:top w:val="none" w:sz="0" w:space="0" w:color="auto"/>
            <w:left w:val="none" w:sz="0" w:space="0" w:color="auto"/>
            <w:bottom w:val="none" w:sz="0" w:space="0" w:color="auto"/>
            <w:right w:val="none" w:sz="0" w:space="0" w:color="auto"/>
          </w:divBdr>
        </w:div>
        <w:div w:id="1919099084">
          <w:marLeft w:val="480"/>
          <w:marRight w:val="0"/>
          <w:marTop w:val="0"/>
          <w:marBottom w:val="0"/>
          <w:divBdr>
            <w:top w:val="none" w:sz="0" w:space="0" w:color="auto"/>
            <w:left w:val="none" w:sz="0" w:space="0" w:color="auto"/>
            <w:bottom w:val="none" w:sz="0" w:space="0" w:color="auto"/>
            <w:right w:val="none" w:sz="0" w:space="0" w:color="auto"/>
          </w:divBdr>
        </w:div>
        <w:div w:id="254827289">
          <w:marLeft w:val="480"/>
          <w:marRight w:val="0"/>
          <w:marTop w:val="0"/>
          <w:marBottom w:val="0"/>
          <w:divBdr>
            <w:top w:val="none" w:sz="0" w:space="0" w:color="auto"/>
            <w:left w:val="none" w:sz="0" w:space="0" w:color="auto"/>
            <w:bottom w:val="none" w:sz="0" w:space="0" w:color="auto"/>
            <w:right w:val="none" w:sz="0" w:space="0" w:color="auto"/>
          </w:divBdr>
        </w:div>
        <w:div w:id="1451588640">
          <w:marLeft w:val="480"/>
          <w:marRight w:val="0"/>
          <w:marTop w:val="0"/>
          <w:marBottom w:val="0"/>
          <w:divBdr>
            <w:top w:val="none" w:sz="0" w:space="0" w:color="auto"/>
            <w:left w:val="none" w:sz="0" w:space="0" w:color="auto"/>
            <w:bottom w:val="none" w:sz="0" w:space="0" w:color="auto"/>
            <w:right w:val="none" w:sz="0" w:space="0" w:color="auto"/>
          </w:divBdr>
        </w:div>
        <w:div w:id="1874876763">
          <w:marLeft w:val="480"/>
          <w:marRight w:val="0"/>
          <w:marTop w:val="0"/>
          <w:marBottom w:val="0"/>
          <w:divBdr>
            <w:top w:val="none" w:sz="0" w:space="0" w:color="auto"/>
            <w:left w:val="none" w:sz="0" w:space="0" w:color="auto"/>
            <w:bottom w:val="none" w:sz="0" w:space="0" w:color="auto"/>
            <w:right w:val="none" w:sz="0" w:space="0" w:color="auto"/>
          </w:divBdr>
        </w:div>
        <w:div w:id="911505501">
          <w:marLeft w:val="480"/>
          <w:marRight w:val="0"/>
          <w:marTop w:val="0"/>
          <w:marBottom w:val="0"/>
          <w:divBdr>
            <w:top w:val="none" w:sz="0" w:space="0" w:color="auto"/>
            <w:left w:val="none" w:sz="0" w:space="0" w:color="auto"/>
            <w:bottom w:val="none" w:sz="0" w:space="0" w:color="auto"/>
            <w:right w:val="none" w:sz="0" w:space="0" w:color="auto"/>
          </w:divBdr>
        </w:div>
        <w:div w:id="519198116">
          <w:marLeft w:val="480"/>
          <w:marRight w:val="0"/>
          <w:marTop w:val="0"/>
          <w:marBottom w:val="0"/>
          <w:divBdr>
            <w:top w:val="none" w:sz="0" w:space="0" w:color="auto"/>
            <w:left w:val="none" w:sz="0" w:space="0" w:color="auto"/>
            <w:bottom w:val="none" w:sz="0" w:space="0" w:color="auto"/>
            <w:right w:val="none" w:sz="0" w:space="0" w:color="auto"/>
          </w:divBdr>
        </w:div>
        <w:div w:id="2099980793">
          <w:marLeft w:val="480"/>
          <w:marRight w:val="0"/>
          <w:marTop w:val="0"/>
          <w:marBottom w:val="0"/>
          <w:divBdr>
            <w:top w:val="none" w:sz="0" w:space="0" w:color="auto"/>
            <w:left w:val="none" w:sz="0" w:space="0" w:color="auto"/>
            <w:bottom w:val="none" w:sz="0" w:space="0" w:color="auto"/>
            <w:right w:val="none" w:sz="0" w:space="0" w:color="auto"/>
          </w:divBdr>
        </w:div>
        <w:div w:id="1505701459">
          <w:marLeft w:val="480"/>
          <w:marRight w:val="0"/>
          <w:marTop w:val="0"/>
          <w:marBottom w:val="0"/>
          <w:divBdr>
            <w:top w:val="none" w:sz="0" w:space="0" w:color="auto"/>
            <w:left w:val="none" w:sz="0" w:space="0" w:color="auto"/>
            <w:bottom w:val="none" w:sz="0" w:space="0" w:color="auto"/>
            <w:right w:val="none" w:sz="0" w:space="0" w:color="auto"/>
          </w:divBdr>
        </w:div>
        <w:div w:id="336003483">
          <w:marLeft w:val="480"/>
          <w:marRight w:val="0"/>
          <w:marTop w:val="0"/>
          <w:marBottom w:val="0"/>
          <w:divBdr>
            <w:top w:val="none" w:sz="0" w:space="0" w:color="auto"/>
            <w:left w:val="none" w:sz="0" w:space="0" w:color="auto"/>
            <w:bottom w:val="none" w:sz="0" w:space="0" w:color="auto"/>
            <w:right w:val="none" w:sz="0" w:space="0" w:color="auto"/>
          </w:divBdr>
        </w:div>
        <w:div w:id="2071271242">
          <w:marLeft w:val="480"/>
          <w:marRight w:val="0"/>
          <w:marTop w:val="0"/>
          <w:marBottom w:val="0"/>
          <w:divBdr>
            <w:top w:val="none" w:sz="0" w:space="0" w:color="auto"/>
            <w:left w:val="none" w:sz="0" w:space="0" w:color="auto"/>
            <w:bottom w:val="none" w:sz="0" w:space="0" w:color="auto"/>
            <w:right w:val="none" w:sz="0" w:space="0" w:color="auto"/>
          </w:divBdr>
        </w:div>
        <w:div w:id="1725177857">
          <w:marLeft w:val="480"/>
          <w:marRight w:val="0"/>
          <w:marTop w:val="0"/>
          <w:marBottom w:val="0"/>
          <w:divBdr>
            <w:top w:val="none" w:sz="0" w:space="0" w:color="auto"/>
            <w:left w:val="none" w:sz="0" w:space="0" w:color="auto"/>
            <w:bottom w:val="none" w:sz="0" w:space="0" w:color="auto"/>
            <w:right w:val="none" w:sz="0" w:space="0" w:color="auto"/>
          </w:divBdr>
        </w:div>
        <w:div w:id="10571085">
          <w:marLeft w:val="480"/>
          <w:marRight w:val="0"/>
          <w:marTop w:val="0"/>
          <w:marBottom w:val="0"/>
          <w:divBdr>
            <w:top w:val="none" w:sz="0" w:space="0" w:color="auto"/>
            <w:left w:val="none" w:sz="0" w:space="0" w:color="auto"/>
            <w:bottom w:val="none" w:sz="0" w:space="0" w:color="auto"/>
            <w:right w:val="none" w:sz="0" w:space="0" w:color="auto"/>
          </w:divBdr>
        </w:div>
        <w:div w:id="1982230259">
          <w:marLeft w:val="480"/>
          <w:marRight w:val="0"/>
          <w:marTop w:val="0"/>
          <w:marBottom w:val="0"/>
          <w:divBdr>
            <w:top w:val="none" w:sz="0" w:space="0" w:color="auto"/>
            <w:left w:val="none" w:sz="0" w:space="0" w:color="auto"/>
            <w:bottom w:val="none" w:sz="0" w:space="0" w:color="auto"/>
            <w:right w:val="none" w:sz="0" w:space="0" w:color="auto"/>
          </w:divBdr>
        </w:div>
        <w:div w:id="284388811">
          <w:marLeft w:val="480"/>
          <w:marRight w:val="0"/>
          <w:marTop w:val="0"/>
          <w:marBottom w:val="0"/>
          <w:divBdr>
            <w:top w:val="none" w:sz="0" w:space="0" w:color="auto"/>
            <w:left w:val="none" w:sz="0" w:space="0" w:color="auto"/>
            <w:bottom w:val="none" w:sz="0" w:space="0" w:color="auto"/>
            <w:right w:val="none" w:sz="0" w:space="0" w:color="auto"/>
          </w:divBdr>
        </w:div>
        <w:div w:id="495848219">
          <w:marLeft w:val="480"/>
          <w:marRight w:val="0"/>
          <w:marTop w:val="0"/>
          <w:marBottom w:val="0"/>
          <w:divBdr>
            <w:top w:val="none" w:sz="0" w:space="0" w:color="auto"/>
            <w:left w:val="none" w:sz="0" w:space="0" w:color="auto"/>
            <w:bottom w:val="none" w:sz="0" w:space="0" w:color="auto"/>
            <w:right w:val="none" w:sz="0" w:space="0" w:color="auto"/>
          </w:divBdr>
        </w:div>
        <w:div w:id="1477914008">
          <w:marLeft w:val="480"/>
          <w:marRight w:val="0"/>
          <w:marTop w:val="0"/>
          <w:marBottom w:val="0"/>
          <w:divBdr>
            <w:top w:val="none" w:sz="0" w:space="0" w:color="auto"/>
            <w:left w:val="none" w:sz="0" w:space="0" w:color="auto"/>
            <w:bottom w:val="none" w:sz="0" w:space="0" w:color="auto"/>
            <w:right w:val="none" w:sz="0" w:space="0" w:color="auto"/>
          </w:divBdr>
        </w:div>
        <w:div w:id="1846675964">
          <w:marLeft w:val="480"/>
          <w:marRight w:val="0"/>
          <w:marTop w:val="0"/>
          <w:marBottom w:val="0"/>
          <w:divBdr>
            <w:top w:val="none" w:sz="0" w:space="0" w:color="auto"/>
            <w:left w:val="none" w:sz="0" w:space="0" w:color="auto"/>
            <w:bottom w:val="none" w:sz="0" w:space="0" w:color="auto"/>
            <w:right w:val="none" w:sz="0" w:space="0" w:color="auto"/>
          </w:divBdr>
        </w:div>
        <w:div w:id="367874573">
          <w:marLeft w:val="480"/>
          <w:marRight w:val="0"/>
          <w:marTop w:val="0"/>
          <w:marBottom w:val="0"/>
          <w:divBdr>
            <w:top w:val="none" w:sz="0" w:space="0" w:color="auto"/>
            <w:left w:val="none" w:sz="0" w:space="0" w:color="auto"/>
            <w:bottom w:val="none" w:sz="0" w:space="0" w:color="auto"/>
            <w:right w:val="none" w:sz="0" w:space="0" w:color="auto"/>
          </w:divBdr>
        </w:div>
      </w:divsChild>
    </w:div>
    <w:div w:id="1194881679">
      <w:marLeft w:val="480"/>
      <w:marRight w:val="0"/>
      <w:marTop w:val="0"/>
      <w:marBottom w:val="0"/>
      <w:divBdr>
        <w:top w:val="none" w:sz="0" w:space="0" w:color="auto"/>
        <w:left w:val="none" w:sz="0" w:space="0" w:color="auto"/>
        <w:bottom w:val="none" w:sz="0" w:space="0" w:color="auto"/>
        <w:right w:val="none" w:sz="0" w:space="0" w:color="auto"/>
      </w:divBdr>
    </w:div>
    <w:div w:id="1195389708">
      <w:marLeft w:val="48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078582">
      <w:marLeft w:val="480"/>
      <w:marRight w:val="0"/>
      <w:marTop w:val="0"/>
      <w:marBottom w:val="0"/>
      <w:divBdr>
        <w:top w:val="none" w:sz="0" w:space="0" w:color="auto"/>
        <w:left w:val="none" w:sz="0" w:space="0" w:color="auto"/>
        <w:bottom w:val="none" w:sz="0" w:space="0" w:color="auto"/>
        <w:right w:val="none" w:sz="0" w:space="0" w:color="auto"/>
      </w:divBdr>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047413">
      <w:marLeft w:val="48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0239444">
      <w:bodyDiv w:val="1"/>
      <w:marLeft w:val="0"/>
      <w:marRight w:val="0"/>
      <w:marTop w:val="0"/>
      <w:marBottom w:val="0"/>
      <w:divBdr>
        <w:top w:val="none" w:sz="0" w:space="0" w:color="auto"/>
        <w:left w:val="none" w:sz="0" w:space="0" w:color="auto"/>
        <w:bottom w:val="none" w:sz="0" w:space="0" w:color="auto"/>
        <w:right w:val="none" w:sz="0" w:space="0" w:color="auto"/>
      </w:divBdr>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483431">
      <w:marLeft w:val="48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8225959">
      <w:marLeft w:val="48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09680337">
      <w:marLeft w:val="480"/>
      <w:marRight w:val="0"/>
      <w:marTop w:val="0"/>
      <w:marBottom w:val="0"/>
      <w:divBdr>
        <w:top w:val="none" w:sz="0" w:space="0" w:color="auto"/>
        <w:left w:val="none" w:sz="0" w:space="0" w:color="auto"/>
        <w:bottom w:val="none" w:sz="0" w:space="0" w:color="auto"/>
        <w:right w:val="none" w:sz="0" w:space="0" w:color="auto"/>
      </w:divBdr>
    </w:div>
    <w:div w:id="1210410822">
      <w:marLeft w:val="48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2228420">
      <w:marLeft w:val="48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199979">
      <w:marLeft w:val="48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508758">
      <w:marLeft w:val="480"/>
      <w:marRight w:val="0"/>
      <w:marTop w:val="0"/>
      <w:marBottom w:val="0"/>
      <w:divBdr>
        <w:top w:val="none" w:sz="0" w:space="0" w:color="auto"/>
        <w:left w:val="none" w:sz="0" w:space="0" w:color="auto"/>
        <w:bottom w:val="none" w:sz="0" w:space="0" w:color="auto"/>
        <w:right w:val="none" w:sz="0" w:space="0" w:color="auto"/>
      </w:divBdr>
    </w:div>
    <w:div w:id="1216552280">
      <w:marLeft w:val="48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061968">
      <w:marLeft w:val="48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28538638">
      <w:marLeft w:val="480"/>
      <w:marRight w:val="0"/>
      <w:marTop w:val="0"/>
      <w:marBottom w:val="0"/>
      <w:divBdr>
        <w:top w:val="none" w:sz="0" w:space="0" w:color="auto"/>
        <w:left w:val="none" w:sz="0" w:space="0" w:color="auto"/>
        <w:bottom w:val="none" w:sz="0" w:space="0" w:color="auto"/>
        <w:right w:val="none" w:sz="0" w:space="0" w:color="auto"/>
      </w:divBdr>
    </w:div>
    <w:div w:id="1228954138">
      <w:bodyDiv w:val="1"/>
      <w:marLeft w:val="0"/>
      <w:marRight w:val="0"/>
      <w:marTop w:val="0"/>
      <w:marBottom w:val="0"/>
      <w:divBdr>
        <w:top w:val="none" w:sz="0" w:space="0" w:color="auto"/>
        <w:left w:val="none" w:sz="0" w:space="0" w:color="auto"/>
        <w:bottom w:val="none" w:sz="0" w:space="0" w:color="auto"/>
        <w:right w:val="none" w:sz="0" w:space="0" w:color="auto"/>
      </w:divBdr>
    </w:div>
    <w:div w:id="1229876031">
      <w:marLeft w:val="480"/>
      <w:marRight w:val="0"/>
      <w:marTop w:val="0"/>
      <w:marBottom w:val="0"/>
      <w:divBdr>
        <w:top w:val="none" w:sz="0" w:space="0" w:color="auto"/>
        <w:left w:val="none" w:sz="0" w:space="0" w:color="auto"/>
        <w:bottom w:val="none" w:sz="0" w:space="0" w:color="auto"/>
        <w:right w:val="none" w:sz="0" w:space="0" w:color="auto"/>
      </w:divBdr>
    </w:div>
    <w:div w:id="1230115287">
      <w:marLeft w:val="480"/>
      <w:marRight w:val="0"/>
      <w:marTop w:val="0"/>
      <w:marBottom w:val="0"/>
      <w:divBdr>
        <w:top w:val="none" w:sz="0" w:space="0" w:color="auto"/>
        <w:left w:val="none" w:sz="0" w:space="0" w:color="auto"/>
        <w:bottom w:val="none" w:sz="0" w:space="0" w:color="auto"/>
        <w:right w:val="none" w:sz="0" w:space="0" w:color="auto"/>
      </w:divBdr>
    </w:div>
    <w:div w:id="1231696112">
      <w:bodyDiv w:val="1"/>
      <w:marLeft w:val="0"/>
      <w:marRight w:val="0"/>
      <w:marTop w:val="0"/>
      <w:marBottom w:val="0"/>
      <w:divBdr>
        <w:top w:val="none" w:sz="0" w:space="0" w:color="auto"/>
        <w:left w:val="none" w:sz="0" w:space="0" w:color="auto"/>
        <w:bottom w:val="none" w:sz="0" w:space="0" w:color="auto"/>
        <w:right w:val="none" w:sz="0" w:space="0" w:color="auto"/>
      </w:divBdr>
    </w:div>
    <w:div w:id="1231768771">
      <w:bodyDiv w:val="1"/>
      <w:marLeft w:val="0"/>
      <w:marRight w:val="0"/>
      <w:marTop w:val="0"/>
      <w:marBottom w:val="0"/>
      <w:divBdr>
        <w:top w:val="none" w:sz="0" w:space="0" w:color="auto"/>
        <w:left w:val="none" w:sz="0" w:space="0" w:color="auto"/>
        <w:bottom w:val="none" w:sz="0" w:space="0" w:color="auto"/>
        <w:right w:val="none" w:sz="0" w:space="0" w:color="auto"/>
      </w:divBdr>
      <w:divsChild>
        <w:div w:id="1110658726">
          <w:marLeft w:val="480"/>
          <w:marRight w:val="0"/>
          <w:marTop w:val="0"/>
          <w:marBottom w:val="0"/>
          <w:divBdr>
            <w:top w:val="none" w:sz="0" w:space="0" w:color="auto"/>
            <w:left w:val="none" w:sz="0" w:space="0" w:color="auto"/>
            <w:bottom w:val="none" w:sz="0" w:space="0" w:color="auto"/>
            <w:right w:val="none" w:sz="0" w:space="0" w:color="auto"/>
          </w:divBdr>
        </w:div>
        <w:div w:id="454522777">
          <w:marLeft w:val="480"/>
          <w:marRight w:val="0"/>
          <w:marTop w:val="0"/>
          <w:marBottom w:val="0"/>
          <w:divBdr>
            <w:top w:val="none" w:sz="0" w:space="0" w:color="auto"/>
            <w:left w:val="none" w:sz="0" w:space="0" w:color="auto"/>
            <w:bottom w:val="none" w:sz="0" w:space="0" w:color="auto"/>
            <w:right w:val="none" w:sz="0" w:space="0" w:color="auto"/>
          </w:divBdr>
        </w:div>
        <w:div w:id="134374090">
          <w:marLeft w:val="480"/>
          <w:marRight w:val="0"/>
          <w:marTop w:val="0"/>
          <w:marBottom w:val="0"/>
          <w:divBdr>
            <w:top w:val="none" w:sz="0" w:space="0" w:color="auto"/>
            <w:left w:val="none" w:sz="0" w:space="0" w:color="auto"/>
            <w:bottom w:val="none" w:sz="0" w:space="0" w:color="auto"/>
            <w:right w:val="none" w:sz="0" w:space="0" w:color="auto"/>
          </w:divBdr>
        </w:div>
        <w:div w:id="1482844909">
          <w:marLeft w:val="480"/>
          <w:marRight w:val="0"/>
          <w:marTop w:val="0"/>
          <w:marBottom w:val="0"/>
          <w:divBdr>
            <w:top w:val="none" w:sz="0" w:space="0" w:color="auto"/>
            <w:left w:val="none" w:sz="0" w:space="0" w:color="auto"/>
            <w:bottom w:val="none" w:sz="0" w:space="0" w:color="auto"/>
            <w:right w:val="none" w:sz="0" w:space="0" w:color="auto"/>
          </w:divBdr>
        </w:div>
        <w:div w:id="11106619">
          <w:marLeft w:val="480"/>
          <w:marRight w:val="0"/>
          <w:marTop w:val="0"/>
          <w:marBottom w:val="0"/>
          <w:divBdr>
            <w:top w:val="none" w:sz="0" w:space="0" w:color="auto"/>
            <w:left w:val="none" w:sz="0" w:space="0" w:color="auto"/>
            <w:bottom w:val="none" w:sz="0" w:space="0" w:color="auto"/>
            <w:right w:val="none" w:sz="0" w:space="0" w:color="auto"/>
          </w:divBdr>
        </w:div>
        <w:div w:id="10841277">
          <w:marLeft w:val="480"/>
          <w:marRight w:val="0"/>
          <w:marTop w:val="0"/>
          <w:marBottom w:val="0"/>
          <w:divBdr>
            <w:top w:val="none" w:sz="0" w:space="0" w:color="auto"/>
            <w:left w:val="none" w:sz="0" w:space="0" w:color="auto"/>
            <w:bottom w:val="none" w:sz="0" w:space="0" w:color="auto"/>
            <w:right w:val="none" w:sz="0" w:space="0" w:color="auto"/>
          </w:divBdr>
        </w:div>
        <w:div w:id="1329747047">
          <w:marLeft w:val="480"/>
          <w:marRight w:val="0"/>
          <w:marTop w:val="0"/>
          <w:marBottom w:val="0"/>
          <w:divBdr>
            <w:top w:val="none" w:sz="0" w:space="0" w:color="auto"/>
            <w:left w:val="none" w:sz="0" w:space="0" w:color="auto"/>
            <w:bottom w:val="none" w:sz="0" w:space="0" w:color="auto"/>
            <w:right w:val="none" w:sz="0" w:space="0" w:color="auto"/>
          </w:divBdr>
        </w:div>
        <w:div w:id="578517336">
          <w:marLeft w:val="480"/>
          <w:marRight w:val="0"/>
          <w:marTop w:val="0"/>
          <w:marBottom w:val="0"/>
          <w:divBdr>
            <w:top w:val="none" w:sz="0" w:space="0" w:color="auto"/>
            <w:left w:val="none" w:sz="0" w:space="0" w:color="auto"/>
            <w:bottom w:val="none" w:sz="0" w:space="0" w:color="auto"/>
            <w:right w:val="none" w:sz="0" w:space="0" w:color="auto"/>
          </w:divBdr>
        </w:div>
        <w:div w:id="337007559">
          <w:marLeft w:val="480"/>
          <w:marRight w:val="0"/>
          <w:marTop w:val="0"/>
          <w:marBottom w:val="0"/>
          <w:divBdr>
            <w:top w:val="none" w:sz="0" w:space="0" w:color="auto"/>
            <w:left w:val="none" w:sz="0" w:space="0" w:color="auto"/>
            <w:bottom w:val="none" w:sz="0" w:space="0" w:color="auto"/>
            <w:right w:val="none" w:sz="0" w:space="0" w:color="auto"/>
          </w:divBdr>
        </w:div>
        <w:div w:id="497893306">
          <w:marLeft w:val="480"/>
          <w:marRight w:val="0"/>
          <w:marTop w:val="0"/>
          <w:marBottom w:val="0"/>
          <w:divBdr>
            <w:top w:val="none" w:sz="0" w:space="0" w:color="auto"/>
            <w:left w:val="none" w:sz="0" w:space="0" w:color="auto"/>
            <w:bottom w:val="none" w:sz="0" w:space="0" w:color="auto"/>
            <w:right w:val="none" w:sz="0" w:space="0" w:color="auto"/>
          </w:divBdr>
        </w:div>
        <w:div w:id="185800836">
          <w:marLeft w:val="480"/>
          <w:marRight w:val="0"/>
          <w:marTop w:val="0"/>
          <w:marBottom w:val="0"/>
          <w:divBdr>
            <w:top w:val="none" w:sz="0" w:space="0" w:color="auto"/>
            <w:left w:val="none" w:sz="0" w:space="0" w:color="auto"/>
            <w:bottom w:val="none" w:sz="0" w:space="0" w:color="auto"/>
            <w:right w:val="none" w:sz="0" w:space="0" w:color="auto"/>
          </w:divBdr>
        </w:div>
        <w:div w:id="881014607">
          <w:marLeft w:val="480"/>
          <w:marRight w:val="0"/>
          <w:marTop w:val="0"/>
          <w:marBottom w:val="0"/>
          <w:divBdr>
            <w:top w:val="none" w:sz="0" w:space="0" w:color="auto"/>
            <w:left w:val="none" w:sz="0" w:space="0" w:color="auto"/>
            <w:bottom w:val="none" w:sz="0" w:space="0" w:color="auto"/>
            <w:right w:val="none" w:sz="0" w:space="0" w:color="auto"/>
          </w:divBdr>
        </w:div>
        <w:div w:id="478546559">
          <w:marLeft w:val="480"/>
          <w:marRight w:val="0"/>
          <w:marTop w:val="0"/>
          <w:marBottom w:val="0"/>
          <w:divBdr>
            <w:top w:val="none" w:sz="0" w:space="0" w:color="auto"/>
            <w:left w:val="none" w:sz="0" w:space="0" w:color="auto"/>
            <w:bottom w:val="none" w:sz="0" w:space="0" w:color="auto"/>
            <w:right w:val="none" w:sz="0" w:space="0" w:color="auto"/>
          </w:divBdr>
        </w:div>
        <w:div w:id="650330428">
          <w:marLeft w:val="480"/>
          <w:marRight w:val="0"/>
          <w:marTop w:val="0"/>
          <w:marBottom w:val="0"/>
          <w:divBdr>
            <w:top w:val="none" w:sz="0" w:space="0" w:color="auto"/>
            <w:left w:val="none" w:sz="0" w:space="0" w:color="auto"/>
            <w:bottom w:val="none" w:sz="0" w:space="0" w:color="auto"/>
            <w:right w:val="none" w:sz="0" w:space="0" w:color="auto"/>
          </w:divBdr>
        </w:div>
        <w:div w:id="1358505550">
          <w:marLeft w:val="480"/>
          <w:marRight w:val="0"/>
          <w:marTop w:val="0"/>
          <w:marBottom w:val="0"/>
          <w:divBdr>
            <w:top w:val="none" w:sz="0" w:space="0" w:color="auto"/>
            <w:left w:val="none" w:sz="0" w:space="0" w:color="auto"/>
            <w:bottom w:val="none" w:sz="0" w:space="0" w:color="auto"/>
            <w:right w:val="none" w:sz="0" w:space="0" w:color="auto"/>
          </w:divBdr>
        </w:div>
        <w:div w:id="676543181">
          <w:marLeft w:val="480"/>
          <w:marRight w:val="0"/>
          <w:marTop w:val="0"/>
          <w:marBottom w:val="0"/>
          <w:divBdr>
            <w:top w:val="none" w:sz="0" w:space="0" w:color="auto"/>
            <w:left w:val="none" w:sz="0" w:space="0" w:color="auto"/>
            <w:bottom w:val="none" w:sz="0" w:space="0" w:color="auto"/>
            <w:right w:val="none" w:sz="0" w:space="0" w:color="auto"/>
          </w:divBdr>
        </w:div>
        <w:div w:id="85272402">
          <w:marLeft w:val="480"/>
          <w:marRight w:val="0"/>
          <w:marTop w:val="0"/>
          <w:marBottom w:val="0"/>
          <w:divBdr>
            <w:top w:val="none" w:sz="0" w:space="0" w:color="auto"/>
            <w:left w:val="none" w:sz="0" w:space="0" w:color="auto"/>
            <w:bottom w:val="none" w:sz="0" w:space="0" w:color="auto"/>
            <w:right w:val="none" w:sz="0" w:space="0" w:color="auto"/>
          </w:divBdr>
        </w:div>
        <w:div w:id="1958440118">
          <w:marLeft w:val="480"/>
          <w:marRight w:val="0"/>
          <w:marTop w:val="0"/>
          <w:marBottom w:val="0"/>
          <w:divBdr>
            <w:top w:val="none" w:sz="0" w:space="0" w:color="auto"/>
            <w:left w:val="none" w:sz="0" w:space="0" w:color="auto"/>
            <w:bottom w:val="none" w:sz="0" w:space="0" w:color="auto"/>
            <w:right w:val="none" w:sz="0" w:space="0" w:color="auto"/>
          </w:divBdr>
        </w:div>
        <w:div w:id="362436999">
          <w:marLeft w:val="480"/>
          <w:marRight w:val="0"/>
          <w:marTop w:val="0"/>
          <w:marBottom w:val="0"/>
          <w:divBdr>
            <w:top w:val="none" w:sz="0" w:space="0" w:color="auto"/>
            <w:left w:val="none" w:sz="0" w:space="0" w:color="auto"/>
            <w:bottom w:val="none" w:sz="0" w:space="0" w:color="auto"/>
            <w:right w:val="none" w:sz="0" w:space="0" w:color="auto"/>
          </w:divBdr>
        </w:div>
        <w:div w:id="1611275020">
          <w:marLeft w:val="480"/>
          <w:marRight w:val="0"/>
          <w:marTop w:val="0"/>
          <w:marBottom w:val="0"/>
          <w:divBdr>
            <w:top w:val="none" w:sz="0" w:space="0" w:color="auto"/>
            <w:left w:val="none" w:sz="0" w:space="0" w:color="auto"/>
            <w:bottom w:val="none" w:sz="0" w:space="0" w:color="auto"/>
            <w:right w:val="none" w:sz="0" w:space="0" w:color="auto"/>
          </w:divBdr>
        </w:div>
        <w:div w:id="911892809">
          <w:marLeft w:val="480"/>
          <w:marRight w:val="0"/>
          <w:marTop w:val="0"/>
          <w:marBottom w:val="0"/>
          <w:divBdr>
            <w:top w:val="none" w:sz="0" w:space="0" w:color="auto"/>
            <w:left w:val="none" w:sz="0" w:space="0" w:color="auto"/>
            <w:bottom w:val="none" w:sz="0" w:space="0" w:color="auto"/>
            <w:right w:val="none" w:sz="0" w:space="0" w:color="auto"/>
          </w:divBdr>
        </w:div>
        <w:div w:id="43145555">
          <w:marLeft w:val="480"/>
          <w:marRight w:val="0"/>
          <w:marTop w:val="0"/>
          <w:marBottom w:val="0"/>
          <w:divBdr>
            <w:top w:val="none" w:sz="0" w:space="0" w:color="auto"/>
            <w:left w:val="none" w:sz="0" w:space="0" w:color="auto"/>
            <w:bottom w:val="none" w:sz="0" w:space="0" w:color="auto"/>
            <w:right w:val="none" w:sz="0" w:space="0" w:color="auto"/>
          </w:divBdr>
        </w:div>
        <w:div w:id="537475517">
          <w:marLeft w:val="480"/>
          <w:marRight w:val="0"/>
          <w:marTop w:val="0"/>
          <w:marBottom w:val="0"/>
          <w:divBdr>
            <w:top w:val="none" w:sz="0" w:space="0" w:color="auto"/>
            <w:left w:val="none" w:sz="0" w:space="0" w:color="auto"/>
            <w:bottom w:val="none" w:sz="0" w:space="0" w:color="auto"/>
            <w:right w:val="none" w:sz="0" w:space="0" w:color="auto"/>
          </w:divBdr>
        </w:div>
        <w:div w:id="776759440">
          <w:marLeft w:val="480"/>
          <w:marRight w:val="0"/>
          <w:marTop w:val="0"/>
          <w:marBottom w:val="0"/>
          <w:divBdr>
            <w:top w:val="none" w:sz="0" w:space="0" w:color="auto"/>
            <w:left w:val="none" w:sz="0" w:space="0" w:color="auto"/>
            <w:bottom w:val="none" w:sz="0" w:space="0" w:color="auto"/>
            <w:right w:val="none" w:sz="0" w:space="0" w:color="auto"/>
          </w:divBdr>
        </w:div>
        <w:div w:id="45764664">
          <w:marLeft w:val="480"/>
          <w:marRight w:val="0"/>
          <w:marTop w:val="0"/>
          <w:marBottom w:val="0"/>
          <w:divBdr>
            <w:top w:val="none" w:sz="0" w:space="0" w:color="auto"/>
            <w:left w:val="none" w:sz="0" w:space="0" w:color="auto"/>
            <w:bottom w:val="none" w:sz="0" w:space="0" w:color="auto"/>
            <w:right w:val="none" w:sz="0" w:space="0" w:color="auto"/>
          </w:divBdr>
        </w:div>
        <w:div w:id="96099413">
          <w:marLeft w:val="480"/>
          <w:marRight w:val="0"/>
          <w:marTop w:val="0"/>
          <w:marBottom w:val="0"/>
          <w:divBdr>
            <w:top w:val="none" w:sz="0" w:space="0" w:color="auto"/>
            <w:left w:val="none" w:sz="0" w:space="0" w:color="auto"/>
            <w:bottom w:val="none" w:sz="0" w:space="0" w:color="auto"/>
            <w:right w:val="none" w:sz="0" w:space="0" w:color="auto"/>
          </w:divBdr>
        </w:div>
        <w:div w:id="1258054263">
          <w:marLeft w:val="480"/>
          <w:marRight w:val="0"/>
          <w:marTop w:val="0"/>
          <w:marBottom w:val="0"/>
          <w:divBdr>
            <w:top w:val="none" w:sz="0" w:space="0" w:color="auto"/>
            <w:left w:val="none" w:sz="0" w:space="0" w:color="auto"/>
            <w:bottom w:val="none" w:sz="0" w:space="0" w:color="auto"/>
            <w:right w:val="none" w:sz="0" w:space="0" w:color="auto"/>
          </w:divBdr>
        </w:div>
        <w:div w:id="1372077011">
          <w:marLeft w:val="480"/>
          <w:marRight w:val="0"/>
          <w:marTop w:val="0"/>
          <w:marBottom w:val="0"/>
          <w:divBdr>
            <w:top w:val="none" w:sz="0" w:space="0" w:color="auto"/>
            <w:left w:val="none" w:sz="0" w:space="0" w:color="auto"/>
            <w:bottom w:val="none" w:sz="0" w:space="0" w:color="auto"/>
            <w:right w:val="none" w:sz="0" w:space="0" w:color="auto"/>
          </w:divBdr>
        </w:div>
        <w:div w:id="1545679317">
          <w:marLeft w:val="480"/>
          <w:marRight w:val="0"/>
          <w:marTop w:val="0"/>
          <w:marBottom w:val="0"/>
          <w:divBdr>
            <w:top w:val="none" w:sz="0" w:space="0" w:color="auto"/>
            <w:left w:val="none" w:sz="0" w:space="0" w:color="auto"/>
            <w:bottom w:val="none" w:sz="0" w:space="0" w:color="auto"/>
            <w:right w:val="none" w:sz="0" w:space="0" w:color="auto"/>
          </w:divBdr>
        </w:div>
        <w:div w:id="1288777046">
          <w:marLeft w:val="480"/>
          <w:marRight w:val="0"/>
          <w:marTop w:val="0"/>
          <w:marBottom w:val="0"/>
          <w:divBdr>
            <w:top w:val="none" w:sz="0" w:space="0" w:color="auto"/>
            <w:left w:val="none" w:sz="0" w:space="0" w:color="auto"/>
            <w:bottom w:val="none" w:sz="0" w:space="0" w:color="auto"/>
            <w:right w:val="none" w:sz="0" w:space="0" w:color="auto"/>
          </w:divBdr>
        </w:div>
        <w:div w:id="158810676">
          <w:marLeft w:val="480"/>
          <w:marRight w:val="0"/>
          <w:marTop w:val="0"/>
          <w:marBottom w:val="0"/>
          <w:divBdr>
            <w:top w:val="none" w:sz="0" w:space="0" w:color="auto"/>
            <w:left w:val="none" w:sz="0" w:space="0" w:color="auto"/>
            <w:bottom w:val="none" w:sz="0" w:space="0" w:color="auto"/>
            <w:right w:val="none" w:sz="0" w:space="0" w:color="auto"/>
          </w:divBdr>
        </w:div>
        <w:div w:id="929974192">
          <w:marLeft w:val="480"/>
          <w:marRight w:val="0"/>
          <w:marTop w:val="0"/>
          <w:marBottom w:val="0"/>
          <w:divBdr>
            <w:top w:val="none" w:sz="0" w:space="0" w:color="auto"/>
            <w:left w:val="none" w:sz="0" w:space="0" w:color="auto"/>
            <w:bottom w:val="none" w:sz="0" w:space="0" w:color="auto"/>
            <w:right w:val="none" w:sz="0" w:space="0" w:color="auto"/>
          </w:divBdr>
        </w:div>
        <w:div w:id="2126385811">
          <w:marLeft w:val="480"/>
          <w:marRight w:val="0"/>
          <w:marTop w:val="0"/>
          <w:marBottom w:val="0"/>
          <w:divBdr>
            <w:top w:val="none" w:sz="0" w:space="0" w:color="auto"/>
            <w:left w:val="none" w:sz="0" w:space="0" w:color="auto"/>
            <w:bottom w:val="none" w:sz="0" w:space="0" w:color="auto"/>
            <w:right w:val="none" w:sz="0" w:space="0" w:color="auto"/>
          </w:divBdr>
        </w:div>
        <w:div w:id="1520390813">
          <w:marLeft w:val="480"/>
          <w:marRight w:val="0"/>
          <w:marTop w:val="0"/>
          <w:marBottom w:val="0"/>
          <w:divBdr>
            <w:top w:val="none" w:sz="0" w:space="0" w:color="auto"/>
            <w:left w:val="none" w:sz="0" w:space="0" w:color="auto"/>
            <w:bottom w:val="none" w:sz="0" w:space="0" w:color="auto"/>
            <w:right w:val="none" w:sz="0" w:space="0" w:color="auto"/>
          </w:divBdr>
        </w:div>
      </w:divsChild>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4509760">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284915">
      <w:marLeft w:val="48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20302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1671959">
      <w:marLeft w:val="480"/>
      <w:marRight w:val="0"/>
      <w:marTop w:val="0"/>
      <w:marBottom w:val="0"/>
      <w:divBdr>
        <w:top w:val="none" w:sz="0" w:space="0" w:color="auto"/>
        <w:left w:val="none" w:sz="0" w:space="0" w:color="auto"/>
        <w:bottom w:val="none" w:sz="0" w:space="0" w:color="auto"/>
        <w:right w:val="none" w:sz="0" w:space="0" w:color="auto"/>
      </w:divBdr>
    </w:div>
    <w:div w:id="1242059094">
      <w:marLeft w:val="48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4603095">
      <w:marLeft w:val="480"/>
      <w:marRight w:val="0"/>
      <w:marTop w:val="0"/>
      <w:marBottom w:val="0"/>
      <w:divBdr>
        <w:top w:val="none" w:sz="0" w:space="0" w:color="auto"/>
        <w:left w:val="none" w:sz="0" w:space="0" w:color="auto"/>
        <w:bottom w:val="none" w:sz="0" w:space="0" w:color="auto"/>
        <w:right w:val="none" w:sz="0" w:space="0" w:color="auto"/>
      </w:divBdr>
    </w:div>
    <w:div w:id="1244684883">
      <w:marLeft w:val="480"/>
      <w:marRight w:val="0"/>
      <w:marTop w:val="0"/>
      <w:marBottom w:val="0"/>
      <w:divBdr>
        <w:top w:val="none" w:sz="0" w:space="0" w:color="auto"/>
        <w:left w:val="none" w:sz="0" w:space="0" w:color="auto"/>
        <w:bottom w:val="none" w:sz="0" w:space="0" w:color="auto"/>
        <w:right w:val="none" w:sz="0" w:space="0" w:color="auto"/>
      </w:divBdr>
    </w:div>
    <w:div w:id="1245145897">
      <w:bodyDiv w:val="1"/>
      <w:marLeft w:val="0"/>
      <w:marRight w:val="0"/>
      <w:marTop w:val="0"/>
      <w:marBottom w:val="0"/>
      <w:divBdr>
        <w:top w:val="none" w:sz="0" w:space="0" w:color="auto"/>
        <w:left w:val="none" w:sz="0" w:space="0" w:color="auto"/>
        <w:bottom w:val="none" w:sz="0" w:space="0" w:color="auto"/>
        <w:right w:val="none" w:sz="0" w:space="0" w:color="auto"/>
      </w:divBdr>
    </w:div>
    <w:div w:id="1245798336">
      <w:marLeft w:val="48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48416614">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012557">
      <w:marLeft w:val="480"/>
      <w:marRight w:val="0"/>
      <w:marTop w:val="0"/>
      <w:marBottom w:val="0"/>
      <w:divBdr>
        <w:top w:val="none" w:sz="0" w:space="0" w:color="auto"/>
        <w:left w:val="none" w:sz="0" w:space="0" w:color="auto"/>
        <w:bottom w:val="none" w:sz="0" w:space="0" w:color="auto"/>
        <w:right w:val="none" w:sz="0" w:space="0" w:color="auto"/>
      </w:divBdr>
    </w:div>
    <w:div w:id="1252273033">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549595">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6590287">
      <w:bodyDiv w:val="1"/>
      <w:marLeft w:val="0"/>
      <w:marRight w:val="0"/>
      <w:marTop w:val="0"/>
      <w:marBottom w:val="0"/>
      <w:divBdr>
        <w:top w:val="none" w:sz="0" w:space="0" w:color="auto"/>
        <w:left w:val="none" w:sz="0" w:space="0" w:color="auto"/>
        <w:bottom w:val="none" w:sz="0" w:space="0" w:color="auto"/>
        <w:right w:val="none" w:sz="0" w:space="0" w:color="auto"/>
      </w:divBdr>
    </w:div>
    <w:div w:id="1258057833">
      <w:marLeft w:val="48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1915432">
      <w:marLeft w:val="48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155802">
      <w:bodyDiv w:val="1"/>
      <w:marLeft w:val="0"/>
      <w:marRight w:val="0"/>
      <w:marTop w:val="0"/>
      <w:marBottom w:val="0"/>
      <w:divBdr>
        <w:top w:val="none" w:sz="0" w:space="0" w:color="auto"/>
        <w:left w:val="none" w:sz="0" w:space="0" w:color="auto"/>
        <w:bottom w:val="none" w:sz="0" w:space="0" w:color="auto"/>
        <w:right w:val="none" w:sz="0" w:space="0" w:color="auto"/>
      </w:divBdr>
    </w:div>
    <w:div w:id="1266303045">
      <w:marLeft w:val="48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69971665">
      <w:marLeft w:val="48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0819549">
      <w:marLeft w:val="480"/>
      <w:marRight w:val="0"/>
      <w:marTop w:val="0"/>
      <w:marBottom w:val="0"/>
      <w:divBdr>
        <w:top w:val="none" w:sz="0" w:space="0" w:color="auto"/>
        <w:left w:val="none" w:sz="0" w:space="0" w:color="auto"/>
        <w:bottom w:val="none" w:sz="0" w:space="0" w:color="auto"/>
        <w:right w:val="none" w:sz="0" w:space="0" w:color="auto"/>
      </w:divBdr>
    </w:div>
    <w:div w:id="1271163511">
      <w:bodyDiv w:val="1"/>
      <w:marLeft w:val="0"/>
      <w:marRight w:val="0"/>
      <w:marTop w:val="0"/>
      <w:marBottom w:val="0"/>
      <w:divBdr>
        <w:top w:val="none" w:sz="0" w:space="0" w:color="auto"/>
        <w:left w:val="none" w:sz="0" w:space="0" w:color="auto"/>
        <w:bottom w:val="none" w:sz="0" w:space="0" w:color="auto"/>
        <w:right w:val="none" w:sz="0" w:space="0" w:color="auto"/>
      </w:divBdr>
    </w:div>
    <w:div w:id="1273630256">
      <w:marLeft w:val="480"/>
      <w:marRight w:val="0"/>
      <w:marTop w:val="0"/>
      <w:marBottom w:val="0"/>
      <w:divBdr>
        <w:top w:val="none" w:sz="0" w:space="0" w:color="auto"/>
        <w:left w:val="none" w:sz="0" w:space="0" w:color="auto"/>
        <w:bottom w:val="none" w:sz="0" w:space="0" w:color="auto"/>
        <w:right w:val="none" w:sz="0" w:space="0" w:color="auto"/>
      </w:divBdr>
    </w:div>
    <w:div w:id="1274824961">
      <w:marLeft w:val="48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5862230">
      <w:marLeft w:val="48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096526">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7735249">
      <w:marLeft w:val="480"/>
      <w:marRight w:val="0"/>
      <w:marTop w:val="0"/>
      <w:marBottom w:val="0"/>
      <w:divBdr>
        <w:top w:val="none" w:sz="0" w:space="0" w:color="auto"/>
        <w:left w:val="none" w:sz="0" w:space="0" w:color="auto"/>
        <w:bottom w:val="none" w:sz="0" w:space="0" w:color="auto"/>
        <w:right w:val="none" w:sz="0" w:space="0" w:color="auto"/>
      </w:divBdr>
    </w:div>
    <w:div w:id="1287783445">
      <w:bodyDiv w:val="1"/>
      <w:marLeft w:val="0"/>
      <w:marRight w:val="0"/>
      <w:marTop w:val="0"/>
      <w:marBottom w:val="0"/>
      <w:divBdr>
        <w:top w:val="none" w:sz="0" w:space="0" w:color="auto"/>
        <w:left w:val="none" w:sz="0" w:space="0" w:color="auto"/>
        <w:bottom w:val="none" w:sz="0" w:space="0" w:color="auto"/>
        <w:right w:val="none" w:sz="0" w:space="0" w:color="auto"/>
      </w:divBdr>
    </w:div>
    <w:div w:id="1288513977">
      <w:marLeft w:val="480"/>
      <w:marRight w:val="0"/>
      <w:marTop w:val="0"/>
      <w:marBottom w:val="0"/>
      <w:divBdr>
        <w:top w:val="none" w:sz="0" w:space="0" w:color="auto"/>
        <w:left w:val="none" w:sz="0" w:space="0" w:color="auto"/>
        <w:bottom w:val="none" w:sz="0" w:space="0" w:color="auto"/>
        <w:right w:val="none" w:sz="0" w:space="0" w:color="auto"/>
      </w:divBdr>
    </w:div>
    <w:div w:id="1288781834">
      <w:marLeft w:val="480"/>
      <w:marRight w:val="0"/>
      <w:marTop w:val="0"/>
      <w:marBottom w:val="0"/>
      <w:divBdr>
        <w:top w:val="none" w:sz="0" w:space="0" w:color="auto"/>
        <w:left w:val="none" w:sz="0" w:space="0" w:color="auto"/>
        <w:bottom w:val="none" w:sz="0" w:space="0" w:color="auto"/>
        <w:right w:val="none" w:sz="0" w:space="0" w:color="auto"/>
      </w:divBdr>
    </w:div>
    <w:div w:id="1288849334">
      <w:marLeft w:val="48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0433865">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056498">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5797277">
      <w:marLeft w:val="480"/>
      <w:marRight w:val="0"/>
      <w:marTop w:val="0"/>
      <w:marBottom w:val="0"/>
      <w:divBdr>
        <w:top w:val="none" w:sz="0" w:space="0" w:color="auto"/>
        <w:left w:val="none" w:sz="0" w:space="0" w:color="auto"/>
        <w:bottom w:val="none" w:sz="0" w:space="0" w:color="auto"/>
        <w:right w:val="none" w:sz="0" w:space="0" w:color="auto"/>
      </w:divBdr>
    </w:div>
    <w:div w:id="1296646139">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569764">
      <w:bodyDiv w:val="1"/>
      <w:marLeft w:val="0"/>
      <w:marRight w:val="0"/>
      <w:marTop w:val="0"/>
      <w:marBottom w:val="0"/>
      <w:divBdr>
        <w:top w:val="none" w:sz="0" w:space="0" w:color="auto"/>
        <w:left w:val="none" w:sz="0" w:space="0" w:color="auto"/>
        <w:bottom w:val="none" w:sz="0" w:space="0" w:color="auto"/>
        <w:right w:val="none" w:sz="0" w:space="0" w:color="auto"/>
      </w:divBdr>
      <w:divsChild>
        <w:div w:id="321857869">
          <w:marLeft w:val="480"/>
          <w:marRight w:val="0"/>
          <w:marTop w:val="0"/>
          <w:marBottom w:val="0"/>
          <w:divBdr>
            <w:top w:val="none" w:sz="0" w:space="0" w:color="auto"/>
            <w:left w:val="none" w:sz="0" w:space="0" w:color="auto"/>
            <w:bottom w:val="none" w:sz="0" w:space="0" w:color="auto"/>
            <w:right w:val="none" w:sz="0" w:space="0" w:color="auto"/>
          </w:divBdr>
        </w:div>
        <w:div w:id="468673818">
          <w:marLeft w:val="480"/>
          <w:marRight w:val="0"/>
          <w:marTop w:val="0"/>
          <w:marBottom w:val="0"/>
          <w:divBdr>
            <w:top w:val="none" w:sz="0" w:space="0" w:color="auto"/>
            <w:left w:val="none" w:sz="0" w:space="0" w:color="auto"/>
            <w:bottom w:val="none" w:sz="0" w:space="0" w:color="auto"/>
            <w:right w:val="none" w:sz="0" w:space="0" w:color="auto"/>
          </w:divBdr>
        </w:div>
        <w:div w:id="1625188474">
          <w:marLeft w:val="480"/>
          <w:marRight w:val="0"/>
          <w:marTop w:val="0"/>
          <w:marBottom w:val="0"/>
          <w:divBdr>
            <w:top w:val="none" w:sz="0" w:space="0" w:color="auto"/>
            <w:left w:val="none" w:sz="0" w:space="0" w:color="auto"/>
            <w:bottom w:val="none" w:sz="0" w:space="0" w:color="auto"/>
            <w:right w:val="none" w:sz="0" w:space="0" w:color="auto"/>
          </w:divBdr>
        </w:div>
        <w:div w:id="2012443743">
          <w:marLeft w:val="480"/>
          <w:marRight w:val="0"/>
          <w:marTop w:val="0"/>
          <w:marBottom w:val="0"/>
          <w:divBdr>
            <w:top w:val="none" w:sz="0" w:space="0" w:color="auto"/>
            <w:left w:val="none" w:sz="0" w:space="0" w:color="auto"/>
            <w:bottom w:val="none" w:sz="0" w:space="0" w:color="auto"/>
            <w:right w:val="none" w:sz="0" w:space="0" w:color="auto"/>
          </w:divBdr>
        </w:div>
        <w:div w:id="2001884579">
          <w:marLeft w:val="480"/>
          <w:marRight w:val="0"/>
          <w:marTop w:val="0"/>
          <w:marBottom w:val="0"/>
          <w:divBdr>
            <w:top w:val="none" w:sz="0" w:space="0" w:color="auto"/>
            <w:left w:val="none" w:sz="0" w:space="0" w:color="auto"/>
            <w:bottom w:val="none" w:sz="0" w:space="0" w:color="auto"/>
            <w:right w:val="none" w:sz="0" w:space="0" w:color="auto"/>
          </w:divBdr>
        </w:div>
        <w:div w:id="1186283972">
          <w:marLeft w:val="480"/>
          <w:marRight w:val="0"/>
          <w:marTop w:val="0"/>
          <w:marBottom w:val="0"/>
          <w:divBdr>
            <w:top w:val="none" w:sz="0" w:space="0" w:color="auto"/>
            <w:left w:val="none" w:sz="0" w:space="0" w:color="auto"/>
            <w:bottom w:val="none" w:sz="0" w:space="0" w:color="auto"/>
            <w:right w:val="none" w:sz="0" w:space="0" w:color="auto"/>
          </w:divBdr>
        </w:div>
        <w:div w:id="598561553">
          <w:marLeft w:val="480"/>
          <w:marRight w:val="0"/>
          <w:marTop w:val="0"/>
          <w:marBottom w:val="0"/>
          <w:divBdr>
            <w:top w:val="none" w:sz="0" w:space="0" w:color="auto"/>
            <w:left w:val="none" w:sz="0" w:space="0" w:color="auto"/>
            <w:bottom w:val="none" w:sz="0" w:space="0" w:color="auto"/>
            <w:right w:val="none" w:sz="0" w:space="0" w:color="auto"/>
          </w:divBdr>
        </w:div>
        <w:div w:id="2101637461">
          <w:marLeft w:val="480"/>
          <w:marRight w:val="0"/>
          <w:marTop w:val="0"/>
          <w:marBottom w:val="0"/>
          <w:divBdr>
            <w:top w:val="none" w:sz="0" w:space="0" w:color="auto"/>
            <w:left w:val="none" w:sz="0" w:space="0" w:color="auto"/>
            <w:bottom w:val="none" w:sz="0" w:space="0" w:color="auto"/>
            <w:right w:val="none" w:sz="0" w:space="0" w:color="auto"/>
          </w:divBdr>
        </w:div>
        <w:div w:id="2051565867">
          <w:marLeft w:val="480"/>
          <w:marRight w:val="0"/>
          <w:marTop w:val="0"/>
          <w:marBottom w:val="0"/>
          <w:divBdr>
            <w:top w:val="none" w:sz="0" w:space="0" w:color="auto"/>
            <w:left w:val="none" w:sz="0" w:space="0" w:color="auto"/>
            <w:bottom w:val="none" w:sz="0" w:space="0" w:color="auto"/>
            <w:right w:val="none" w:sz="0" w:space="0" w:color="auto"/>
          </w:divBdr>
        </w:div>
        <w:div w:id="1729766374">
          <w:marLeft w:val="480"/>
          <w:marRight w:val="0"/>
          <w:marTop w:val="0"/>
          <w:marBottom w:val="0"/>
          <w:divBdr>
            <w:top w:val="none" w:sz="0" w:space="0" w:color="auto"/>
            <w:left w:val="none" w:sz="0" w:space="0" w:color="auto"/>
            <w:bottom w:val="none" w:sz="0" w:space="0" w:color="auto"/>
            <w:right w:val="none" w:sz="0" w:space="0" w:color="auto"/>
          </w:divBdr>
        </w:div>
        <w:div w:id="1113859824">
          <w:marLeft w:val="480"/>
          <w:marRight w:val="0"/>
          <w:marTop w:val="0"/>
          <w:marBottom w:val="0"/>
          <w:divBdr>
            <w:top w:val="none" w:sz="0" w:space="0" w:color="auto"/>
            <w:left w:val="none" w:sz="0" w:space="0" w:color="auto"/>
            <w:bottom w:val="none" w:sz="0" w:space="0" w:color="auto"/>
            <w:right w:val="none" w:sz="0" w:space="0" w:color="auto"/>
          </w:divBdr>
        </w:div>
        <w:div w:id="120853588">
          <w:marLeft w:val="480"/>
          <w:marRight w:val="0"/>
          <w:marTop w:val="0"/>
          <w:marBottom w:val="0"/>
          <w:divBdr>
            <w:top w:val="none" w:sz="0" w:space="0" w:color="auto"/>
            <w:left w:val="none" w:sz="0" w:space="0" w:color="auto"/>
            <w:bottom w:val="none" w:sz="0" w:space="0" w:color="auto"/>
            <w:right w:val="none" w:sz="0" w:space="0" w:color="auto"/>
          </w:divBdr>
        </w:div>
        <w:div w:id="1747074970">
          <w:marLeft w:val="480"/>
          <w:marRight w:val="0"/>
          <w:marTop w:val="0"/>
          <w:marBottom w:val="0"/>
          <w:divBdr>
            <w:top w:val="none" w:sz="0" w:space="0" w:color="auto"/>
            <w:left w:val="none" w:sz="0" w:space="0" w:color="auto"/>
            <w:bottom w:val="none" w:sz="0" w:space="0" w:color="auto"/>
            <w:right w:val="none" w:sz="0" w:space="0" w:color="auto"/>
          </w:divBdr>
        </w:div>
        <w:div w:id="250243380">
          <w:marLeft w:val="480"/>
          <w:marRight w:val="0"/>
          <w:marTop w:val="0"/>
          <w:marBottom w:val="0"/>
          <w:divBdr>
            <w:top w:val="none" w:sz="0" w:space="0" w:color="auto"/>
            <w:left w:val="none" w:sz="0" w:space="0" w:color="auto"/>
            <w:bottom w:val="none" w:sz="0" w:space="0" w:color="auto"/>
            <w:right w:val="none" w:sz="0" w:space="0" w:color="auto"/>
          </w:divBdr>
        </w:div>
        <w:div w:id="380175190">
          <w:marLeft w:val="480"/>
          <w:marRight w:val="0"/>
          <w:marTop w:val="0"/>
          <w:marBottom w:val="0"/>
          <w:divBdr>
            <w:top w:val="none" w:sz="0" w:space="0" w:color="auto"/>
            <w:left w:val="none" w:sz="0" w:space="0" w:color="auto"/>
            <w:bottom w:val="none" w:sz="0" w:space="0" w:color="auto"/>
            <w:right w:val="none" w:sz="0" w:space="0" w:color="auto"/>
          </w:divBdr>
        </w:div>
        <w:div w:id="1755588374">
          <w:marLeft w:val="480"/>
          <w:marRight w:val="0"/>
          <w:marTop w:val="0"/>
          <w:marBottom w:val="0"/>
          <w:divBdr>
            <w:top w:val="none" w:sz="0" w:space="0" w:color="auto"/>
            <w:left w:val="none" w:sz="0" w:space="0" w:color="auto"/>
            <w:bottom w:val="none" w:sz="0" w:space="0" w:color="auto"/>
            <w:right w:val="none" w:sz="0" w:space="0" w:color="auto"/>
          </w:divBdr>
        </w:div>
        <w:div w:id="2133743660">
          <w:marLeft w:val="480"/>
          <w:marRight w:val="0"/>
          <w:marTop w:val="0"/>
          <w:marBottom w:val="0"/>
          <w:divBdr>
            <w:top w:val="none" w:sz="0" w:space="0" w:color="auto"/>
            <w:left w:val="none" w:sz="0" w:space="0" w:color="auto"/>
            <w:bottom w:val="none" w:sz="0" w:space="0" w:color="auto"/>
            <w:right w:val="none" w:sz="0" w:space="0" w:color="auto"/>
          </w:divBdr>
        </w:div>
        <w:div w:id="1077361677">
          <w:marLeft w:val="480"/>
          <w:marRight w:val="0"/>
          <w:marTop w:val="0"/>
          <w:marBottom w:val="0"/>
          <w:divBdr>
            <w:top w:val="none" w:sz="0" w:space="0" w:color="auto"/>
            <w:left w:val="none" w:sz="0" w:space="0" w:color="auto"/>
            <w:bottom w:val="none" w:sz="0" w:space="0" w:color="auto"/>
            <w:right w:val="none" w:sz="0" w:space="0" w:color="auto"/>
          </w:divBdr>
        </w:div>
        <w:div w:id="316569096">
          <w:marLeft w:val="480"/>
          <w:marRight w:val="0"/>
          <w:marTop w:val="0"/>
          <w:marBottom w:val="0"/>
          <w:divBdr>
            <w:top w:val="none" w:sz="0" w:space="0" w:color="auto"/>
            <w:left w:val="none" w:sz="0" w:space="0" w:color="auto"/>
            <w:bottom w:val="none" w:sz="0" w:space="0" w:color="auto"/>
            <w:right w:val="none" w:sz="0" w:space="0" w:color="auto"/>
          </w:divBdr>
        </w:div>
        <w:div w:id="529492949">
          <w:marLeft w:val="480"/>
          <w:marRight w:val="0"/>
          <w:marTop w:val="0"/>
          <w:marBottom w:val="0"/>
          <w:divBdr>
            <w:top w:val="none" w:sz="0" w:space="0" w:color="auto"/>
            <w:left w:val="none" w:sz="0" w:space="0" w:color="auto"/>
            <w:bottom w:val="none" w:sz="0" w:space="0" w:color="auto"/>
            <w:right w:val="none" w:sz="0" w:space="0" w:color="auto"/>
          </w:divBdr>
        </w:div>
        <w:div w:id="2014143528">
          <w:marLeft w:val="480"/>
          <w:marRight w:val="0"/>
          <w:marTop w:val="0"/>
          <w:marBottom w:val="0"/>
          <w:divBdr>
            <w:top w:val="none" w:sz="0" w:space="0" w:color="auto"/>
            <w:left w:val="none" w:sz="0" w:space="0" w:color="auto"/>
            <w:bottom w:val="none" w:sz="0" w:space="0" w:color="auto"/>
            <w:right w:val="none" w:sz="0" w:space="0" w:color="auto"/>
          </w:divBdr>
        </w:div>
        <w:div w:id="130832291">
          <w:marLeft w:val="480"/>
          <w:marRight w:val="0"/>
          <w:marTop w:val="0"/>
          <w:marBottom w:val="0"/>
          <w:divBdr>
            <w:top w:val="none" w:sz="0" w:space="0" w:color="auto"/>
            <w:left w:val="none" w:sz="0" w:space="0" w:color="auto"/>
            <w:bottom w:val="none" w:sz="0" w:space="0" w:color="auto"/>
            <w:right w:val="none" w:sz="0" w:space="0" w:color="auto"/>
          </w:divBdr>
        </w:div>
        <w:div w:id="1826700557">
          <w:marLeft w:val="480"/>
          <w:marRight w:val="0"/>
          <w:marTop w:val="0"/>
          <w:marBottom w:val="0"/>
          <w:divBdr>
            <w:top w:val="none" w:sz="0" w:space="0" w:color="auto"/>
            <w:left w:val="none" w:sz="0" w:space="0" w:color="auto"/>
            <w:bottom w:val="none" w:sz="0" w:space="0" w:color="auto"/>
            <w:right w:val="none" w:sz="0" w:space="0" w:color="auto"/>
          </w:divBdr>
        </w:div>
        <w:div w:id="1415544066">
          <w:marLeft w:val="480"/>
          <w:marRight w:val="0"/>
          <w:marTop w:val="0"/>
          <w:marBottom w:val="0"/>
          <w:divBdr>
            <w:top w:val="none" w:sz="0" w:space="0" w:color="auto"/>
            <w:left w:val="none" w:sz="0" w:space="0" w:color="auto"/>
            <w:bottom w:val="none" w:sz="0" w:space="0" w:color="auto"/>
            <w:right w:val="none" w:sz="0" w:space="0" w:color="auto"/>
          </w:divBdr>
        </w:div>
        <w:div w:id="472870084">
          <w:marLeft w:val="480"/>
          <w:marRight w:val="0"/>
          <w:marTop w:val="0"/>
          <w:marBottom w:val="0"/>
          <w:divBdr>
            <w:top w:val="none" w:sz="0" w:space="0" w:color="auto"/>
            <w:left w:val="none" w:sz="0" w:space="0" w:color="auto"/>
            <w:bottom w:val="none" w:sz="0" w:space="0" w:color="auto"/>
            <w:right w:val="none" w:sz="0" w:space="0" w:color="auto"/>
          </w:divBdr>
        </w:div>
        <w:div w:id="1008407798">
          <w:marLeft w:val="480"/>
          <w:marRight w:val="0"/>
          <w:marTop w:val="0"/>
          <w:marBottom w:val="0"/>
          <w:divBdr>
            <w:top w:val="none" w:sz="0" w:space="0" w:color="auto"/>
            <w:left w:val="none" w:sz="0" w:space="0" w:color="auto"/>
            <w:bottom w:val="none" w:sz="0" w:space="0" w:color="auto"/>
            <w:right w:val="none" w:sz="0" w:space="0" w:color="auto"/>
          </w:divBdr>
        </w:div>
        <w:div w:id="562906690">
          <w:marLeft w:val="480"/>
          <w:marRight w:val="0"/>
          <w:marTop w:val="0"/>
          <w:marBottom w:val="0"/>
          <w:divBdr>
            <w:top w:val="none" w:sz="0" w:space="0" w:color="auto"/>
            <w:left w:val="none" w:sz="0" w:space="0" w:color="auto"/>
            <w:bottom w:val="none" w:sz="0" w:space="0" w:color="auto"/>
            <w:right w:val="none" w:sz="0" w:space="0" w:color="auto"/>
          </w:divBdr>
        </w:div>
        <w:div w:id="65415905">
          <w:marLeft w:val="480"/>
          <w:marRight w:val="0"/>
          <w:marTop w:val="0"/>
          <w:marBottom w:val="0"/>
          <w:divBdr>
            <w:top w:val="none" w:sz="0" w:space="0" w:color="auto"/>
            <w:left w:val="none" w:sz="0" w:space="0" w:color="auto"/>
            <w:bottom w:val="none" w:sz="0" w:space="0" w:color="auto"/>
            <w:right w:val="none" w:sz="0" w:space="0" w:color="auto"/>
          </w:divBdr>
        </w:div>
        <w:div w:id="575675656">
          <w:marLeft w:val="480"/>
          <w:marRight w:val="0"/>
          <w:marTop w:val="0"/>
          <w:marBottom w:val="0"/>
          <w:divBdr>
            <w:top w:val="none" w:sz="0" w:space="0" w:color="auto"/>
            <w:left w:val="none" w:sz="0" w:space="0" w:color="auto"/>
            <w:bottom w:val="none" w:sz="0" w:space="0" w:color="auto"/>
            <w:right w:val="none" w:sz="0" w:space="0" w:color="auto"/>
          </w:divBdr>
        </w:div>
        <w:div w:id="205989810">
          <w:marLeft w:val="480"/>
          <w:marRight w:val="0"/>
          <w:marTop w:val="0"/>
          <w:marBottom w:val="0"/>
          <w:divBdr>
            <w:top w:val="none" w:sz="0" w:space="0" w:color="auto"/>
            <w:left w:val="none" w:sz="0" w:space="0" w:color="auto"/>
            <w:bottom w:val="none" w:sz="0" w:space="0" w:color="auto"/>
            <w:right w:val="none" w:sz="0" w:space="0" w:color="auto"/>
          </w:divBdr>
        </w:div>
        <w:div w:id="983970211">
          <w:marLeft w:val="480"/>
          <w:marRight w:val="0"/>
          <w:marTop w:val="0"/>
          <w:marBottom w:val="0"/>
          <w:divBdr>
            <w:top w:val="none" w:sz="0" w:space="0" w:color="auto"/>
            <w:left w:val="none" w:sz="0" w:space="0" w:color="auto"/>
            <w:bottom w:val="none" w:sz="0" w:space="0" w:color="auto"/>
            <w:right w:val="none" w:sz="0" w:space="0" w:color="auto"/>
          </w:divBdr>
        </w:div>
        <w:div w:id="1078555095">
          <w:marLeft w:val="480"/>
          <w:marRight w:val="0"/>
          <w:marTop w:val="0"/>
          <w:marBottom w:val="0"/>
          <w:divBdr>
            <w:top w:val="none" w:sz="0" w:space="0" w:color="auto"/>
            <w:left w:val="none" w:sz="0" w:space="0" w:color="auto"/>
            <w:bottom w:val="none" w:sz="0" w:space="0" w:color="auto"/>
            <w:right w:val="none" w:sz="0" w:space="0" w:color="auto"/>
          </w:divBdr>
        </w:div>
        <w:div w:id="86855959">
          <w:marLeft w:val="480"/>
          <w:marRight w:val="0"/>
          <w:marTop w:val="0"/>
          <w:marBottom w:val="0"/>
          <w:divBdr>
            <w:top w:val="none" w:sz="0" w:space="0" w:color="auto"/>
            <w:left w:val="none" w:sz="0" w:space="0" w:color="auto"/>
            <w:bottom w:val="none" w:sz="0" w:space="0" w:color="auto"/>
            <w:right w:val="none" w:sz="0" w:space="0" w:color="auto"/>
          </w:divBdr>
        </w:div>
        <w:div w:id="1364139359">
          <w:marLeft w:val="480"/>
          <w:marRight w:val="0"/>
          <w:marTop w:val="0"/>
          <w:marBottom w:val="0"/>
          <w:divBdr>
            <w:top w:val="none" w:sz="0" w:space="0" w:color="auto"/>
            <w:left w:val="none" w:sz="0" w:space="0" w:color="auto"/>
            <w:bottom w:val="none" w:sz="0" w:space="0" w:color="auto"/>
            <w:right w:val="none" w:sz="0" w:space="0" w:color="auto"/>
          </w:divBdr>
        </w:div>
        <w:div w:id="1721242885">
          <w:marLeft w:val="480"/>
          <w:marRight w:val="0"/>
          <w:marTop w:val="0"/>
          <w:marBottom w:val="0"/>
          <w:divBdr>
            <w:top w:val="none" w:sz="0" w:space="0" w:color="auto"/>
            <w:left w:val="none" w:sz="0" w:space="0" w:color="auto"/>
            <w:bottom w:val="none" w:sz="0" w:space="0" w:color="auto"/>
            <w:right w:val="none" w:sz="0" w:space="0" w:color="auto"/>
          </w:divBdr>
        </w:div>
        <w:div w:id="1422679077">
          <w:marLeft w:val="480"/>
          <w:marRight w:val="0"/>
          <w:marTop w:val="0"/>
          <w:marBottom w:val="0"/>
          <w:divBdr>
            <w:top w:val="none" w:sz="0" w:space="0" w:color="auto"/>
            <w:left w:val="none" w:sz="0" w:space="0" w:color="auto"/>
            <w:bottom w:val="none" w:sz="0" w:space="0" w:color="auto"/>
            <w:right w:val="none" w:sz="0" w:space="0" w:color="auto"/>
          </w:divBdr>
        </w:div>
        <w:div w:id="644429232">
          <w:marLeft w:val="480"/>
          <w:marRight w:val="0"/>
          <w:marTop w:val="0"/>
          <w:marBottom w:val="0"/>
          <w:divBdr>
            <w:top w:val="none" w:sz="0" w:space="0" w:color="auto"/>
            <w:left w:val="none" w:sz="0" w:space="0" w:color="auto"/>
            <w:bottom w:val="none" w:sz="0" w:space="0" w:color="auto"/>
            <w:right w:val="none" w:sz="0" w:space="0" w:color="auto"/>
          </w:divBdr>
        </w:div>
        <w:div w:id="164785177">
          <w:marLeft w:val="480"/>
          <w:marRight w:val="0"/>
          <w:marTop w:val="0"/>
          <w:marBottom w:val="0"/>
          <w:divBdr>
            <w:top w:val="none" w:sz="0" w:space="0" w:color="auto"/>
            <w:left w:val="none" w:sz="0" w:space="0" w:color="auto"/>
            <w:bottom w:val="none" w:sz="0" w:space="0" w:color="auto"/>
            <w:right w:val="none" w:sz="0" w:space="0" w:color="auto"/>
          </w:divBdr>
        </w:div>
        <w:div w:id="432285772">
          <w:marLeft w:val="480"/>
          <w:marRight w:val="0"/>
          <w:marTop w:val="0"/>
          <w:marBottom w:val="0"/>
          <w:divBdr>
            <w:top w:val="none" w:sz="0" w:space="0" w:color="auto"/>
            <w:left w:val="none" w:sz="0" w:space="0" w:color="auto"/>
            <w:bottom w:val="none" w:sz="0" w:space="0" w:color="auto"/>
            <w:right w:val="none" w:sz="0" w:space="0" w:color="auto"/>
          </w:divBdr>
        </w:div>
        <w:div w:id="283465711">
          <w:marLeft w:val="480"/>
          <w:marRight w:val="0"/>
          <w:marTop w:val="0"/>
          <w:marBottom w:val="0"/>
          <w:divBdr>
            <w:top w:val="none" w:sz="0" w:space="0" w:color="auto"/>
            <w:left w:val="none" w:sz="0" w:space="0" w:color="auto"/>
            <w:bottom w:val="none" w:sz="0" w:space="0" w:color="auto"/>
            <w:right w:val="none" w:sz="0" w:space="0" w:color="auto"/>
          </w:divBdr>
        </w:div>
      </w:divsChild>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25965">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124">
      <w:marLeft w:val="48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3778174">
      <w:marLeft w:val="48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4968885">
      <w:marLeft w:val="48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06354941">
      <w:bodyDiv w:val="1"/>
      <w:marLeft w:val="0"/>
      <w:marRight w:val="0"/>
      <w:marTop w:val="0"/>
      <w:marBottom w:val="0"/>
      <w:divBdr>
        <w:top w:val="none" w:sz="0" w:space="0" w:color="auto"/>
        <w:left w:val="none" w:sz="0" w:space="0" w:color="auto"/>
        <w:bottom w:val="none" w:sz="0" w:space="0" w:color="auto"/>
        <w:right w:val="none" w:sz="0" w:space="0" w:color="auto"/>
      </w:divBdr>
    </w:div>
    <w:div w:id="1306545598">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124989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0888878">
      <w:marLeft w:val="48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733522">
      <w:marLeft w:val="48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2654956">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3586161">
      <w:bodyDiv w:val="1"/>
      <w:marLeft w:val="0"/>
      <w:marRight w:val="0"/>
      <w:marTop w:val="0"/>
      <w:marBottom w:val="0"/>
      <w:divBdr>
        <w:top w:val="none" w:sz="0" w:space="0" w:color="auto"/>
        <w:left w:val="none" w:sz="0" w:space="0" w:color="auto"/>
        <w:bottom w:val="none" w:sz="0" w:space="0" w:color="auto"/>
        <w:right w:val="none" w:sz="0" w:space="0" w:color="auto"/>
      </w:divBdr>
    </w:div>
    <w:div w:id="1324121803">
      <w:bodyDiv w:val="1"/>
      <w:marLeft w:val="0"/>
      <w:marRight w:val="0"/>
      <w:marTop w:val="0"/>
      <w:marBottom w:val="0"/>
      <w:divBdr>
        <w:top w:val="none" w:sz="0" w:space="0" w:color="auto"/>
        <w:left w:val="none" w:sz="0" w:space="0" w:color="auto"/>
        <w:bottom w:val="none" w:sz="0" w:space="0" w:color="auto"/>
        <w:right w:val="none" w:sz="0" w:space="0" w:color="auto"/>
      </w:divBdr>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35452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5935360">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1567472">
      <w:marLeft w:val="480"/>
      <w:marRight w:val="0"/>
      <w:marTop w:val="0"/>
      <w:marBottom w:val="0"/>
      <w:divBdr>
        <w:top w:val="none" w:sz="0" w:space="0" w:color="auto"/>
        <w:left w:val="none" w:sz="0" w:space="0" w:color="auto"/>
        <w:bottom w:val="none" w:sz="0" w:space="0" w:color="auto"/>
        <w:right w:val="none" w:sz="0" w:space="0" w:color="auto"/>
      </w:divBdr>
    </w:div>
    <w:div w:id="1332221265">
      <w:bodyDiv w:val="1"/>
      <w:marLeft w:val="0"/>
      <w:marRight w:val="0"/>
      <w:marTop w:val="0"/>
      <w:marBottom w:val="0"/>
      <w:divBdr>
        <w:top w:val="none" w:sz="0" w:space="0" w:color="auto"/>
        <w:left w:val="none" w:sz="0" w:space="0" w:color="auto"/>
        <w:bottom w:val="none" w:sz="0" w:space="0" w:color="auto"/>
        <w:right w:val="none" w:sz="0" w:space="0" w:color="auto"/>
      </w:divBdr>
    </w:div>
    <w:div w:id="1332484647">
      <w:marLeft w:val="480"/>
      <w:marRight w:val="0"/>
      <w:marTop w:val="0"/>
      <w:marBottom w:val="0"/>
      <w:divBdr>
        <w:top w:val="none" w:sz="0" w:space="0" w:color="auto"/>
        <w:left w:val="none" w:sz="0" w:space="0" w:color="auto"/>
        <w:bottom w:val="none" w:sz="0" w:space="0" w:color="auto"/>
        <w:right w:val="none" w:sz="0" w:space="0" w:color="auto"/>
      </w:divBdr>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2946075">
      <w:marLeft w:val="48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3682246">
      <w:marLeft w:val="480"/>
      <w:marRight w:val="0"/>
      <w:marTop w:val="0"/>
      <w:marBottom w:val="0"/>
      <w:divBdr>
        <w:top w:val="none" w:sz="0" w:space="0" w:color="auto"/>
        <w:left w:val="none" w:sz="0" w:space="0" w:color="auto"/>
        <w:bottom w:val="none" w:sz="0" w:space="0" w:color="auto"/>
        <w:right w:val="none" w:sz="0" w:space="0" w:color="auto"/>
      </w:divBdr>
    </w:div>
    <w:div w:id="1334140390">
      <w:marLeft w:val="48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39500250">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2510260">
      <w:marLeft w:val="480"/>
      <w:marRight w:val="0"/>
      <w:marTop w:val="0"/>
      <w:marBottom w:val="0"/>
      <w:divBdr>
        <w:top w:val="none" w:sz="0" w:space="0" w:color="auto"/>
        <w:left w:val="none" w:sz="0" w:space="0" w:color="auto"/>
        <w:bottom w:val="none" w:sz="0" w:space="0" w:color="auto"/>
        <w:right w:val="none" w:sz="0" w:space="0" w:color="auto"/>
      </w:divBdr>
    </w:div>
    <w:div w:id="1342731971">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6639873">
      <w:bodyDiv w:val="1"/>
      <w:marLeft w:val="0"/>
      <w:marRight w:val="0"/>
      <w:marTop w:val="0"/>
      <w:marBottom w:val="0"/>
      <w:divBdr>
        <w:top w:val="none" w:sz="0" w:space="0" w:color="auto"/>
        <w:left w:val="none" w:sz="0" w:space="0" w:color="auto"/>
        <w:bottom w:val="none" w:sz="0" w:space="0" w:color="auto"/>
        <w:right w:val="none" w:sz="0" w:space="0" w:color="auto"/>
      </w:divBdr>
    </w:div>
    <w:div w:id="1347441077">
      <w:marLeft w:val="48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061094">
      <w:marLeft w:val="480"/>
      <w:marRight w:val="0"/>
      <w:marTop w:val="0"/>
      <w:marBottom w:val="0"/>
      <w:divBdr>
        <w:top w:val="none" w:sz="0" w:space="0" w:color="auto"/>
        <w:left w:val="none" w:sz="0" w:space="0" w:color="auto"/>
        <w:bottom w:val="none" w:sz="0" w:space="0" w:color="auto"/>
        <w:right w:val="none" w:sz="0" w:space="0" w:color="auto"/>
      </w:divBdr>
    </w:div>
    <w:div w:id="1349479876">
      <w:marLeft w:val="48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155968">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0542829">
      <w:marLeft w:val="48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250898">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337884">
      <w:marLeft w:val="48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219095">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2922065">
      <w:bodyDiv w:val="1"/>
      <w:marLeft w:val="0"/>
      <w:marRight w:val="0"/>
      <w:marTop w:val="0"/>
      <w:marBottom w:val="0"/>
      <w:divBdr>
        <w:top w:val="none" w:sz="0" w:space="0" w:color="auto"/>
        <w:left w:val="none" w:sz="0" w:space="0" w:color="auto"/>
        <w:bottom w:val="none" w:sz="0" w:space="0" w:color="auto"/>
        <w:right w:val="none" w:sz="0" w:space="0" w:color="auto"/>
      </w:divBdr>
      <w:divsChild>
        <w:div w:id="386802932">
          <w:marLeft w:val="480"/>
          <w:marRight w:val="0"/>
          <w:marTop w:val="0"/>
          <w:marBottom w:val="0"/>
          <w:divBdr>
            <w:top w:val="none" w:sz="0" w:space="0" w:color="auto"/>
            <w:left w:val="none" w:sz="0" w:space="0" w:color="auto"/>
            <w:bottom w:val="none" w:sz="0" w:space="0" w:color="auto"/>
            <w:right w:val="none" w:sz="0" w:space="0" w:color="auto"/>
          </w:divBdr>
        </w:div>
        <w:div w:id="2061711069">
          <w:marLeft w:val="480"/>
          <w:marRight w:val="0"/>
          <w:marTop w:val="0"/>
          <w:marBottom w:val="0"/>
          <w:divBdr>
            <w:top w:val="none" w:sz="0" w:space="0" w:color="auto"/>
            <w:left w:val="none" w:sz="0" w:space="0" w:color="auto"/>
            <w:bottom w:val="none" w:sz="0" w:space="0" w:color="auto"/>
            <w:right w:val="none" w:sz="0" w:space="0" w:color="auto"/>
          </w:divBdr>
        </w:div>
        <w:div w:id="315500274">
          <w:marLeft w:val="480"/>
          <w:marRight w:val="0"/>
          <w:marTop w:val="0"/>
          <w:marBottom w:val="0"/>
          <w:divBdr>
            <w:top w:val="none" w:sz="0" w:space="0" w:color="auto"/>
            <w:left w:val="none" w:sz="0" w:space="0" w:color="auto"/>
            <w:bottom w:val="none" w:sz="0" w:space="0" w:color="auto"/>
            <w:right w:val="none" w:sz="0" w:space="0" w:color="auto"/>
          </w:divBdr>
        </w:div>
        <w:div w:id="1561550172">
          <w:marLeft w:val="480"/>
          <w:marRight w:val="0"/>
          <w:marTop w:val="0"/>
          <w:marBottom w:val="0"/>
          <w:divBdr>
            <w:top w:val="none" w:sz="0" w:space="0" w:color="auto"/>
            <w:left w:val="none" w:sz="0" w:space="0" w:color="auto"/>
            <w:bottom w:val="none" w:sz="0" w:space="0" w:color="auto"/>
            <w:right w:val="none" w:sz="0" w:space="0" w:color="auto"/>
          </w:divBdr>
        </w:div>
        <w:div w:id="962157477">
          <w:marLeft w:val="480"/>
          <w:marRight w:val="0"/>
          <w:marTop w:val="0"/>
          <w:marBottom w:val="0"/>
          <w:divBdr>
            <w:top w:val="none" w:sz="0" w:space="0" w:color="auto"/>
            <w:left w:val="none" w:sz="0" w:space="0" w:color="auto"/>
            <w:bottom w:val="none" w:sz="0" w:space="0" w:color="auto"/>
            <w:right w:val="none" w:sz="0" w:space="0" w:color="auto"/>
          </w:divBdr>
        </w:div>
        <w:div w:id="955479033">
          <w:marLeft w:val="480"/>
          <w:marRight w:val="0"/>
          <w:marTop w:val="0"/>
          <w:marBottom w:val="0"/>
          <w:divBdr>
            <w:top w:val="none" w:sz="0" w:space="0" w:color="auto"/>
            <w:left w:val="none" w:sz="0" w:space="0" w:color="auto"/>
            <w:bottom w:val="none" w:sz="0" w:space="0" w:color="auto"/>
            <w:right w:val="none" w:sz="0" w:space="0" w:color="auto"/>
          </w:divBdr>
        </w:div>
        <w:div w:id="1269002178">
          <w:marLeft w:val="480"/>
          <w:marRight w:val="0"/>
          <w:marTop w:val="0"/>
          <w:marBottom w:val="0"/>
          <w:divBdr>
            <w:top w:val="none" w:sz="0" w:space="0" w:color="auto"/>
            <w:left w:val="none" w:sz="0" w:space="0" w:color="auto"/>
            <w:bottom w:val="none" w:sz="0" w:space="0" w:color="auto"/>
            <w:right w:val="none" w:sz="0" w:space="0" w:color="auto"/>
          </w:divBdr>
        </w:div>
        <w:div w:id="278416186">
          <w:marLeft w:val="480"/>
          <w:marRight w:val="0"/>
          <w:marTop w:val="0"/>
          <w:marBottom w:val="0"/>
          <w:divBdr>
            <w:top w:val="none" w:sz="0" w:space="0" w:color="auto"/>
            <w:left w:val="none" w:sz="0" w:space="0" w:color="auto"/>
            <w:bottom w:val="none" w:sz="0" w:space="0" w:color="auto"/>
            <w:right w:val="none" w:sz="0" w:space="0" w:color="auto"/>
          </w:divBdr>
        </w:div>
        <w:div w:id="8528860">
          <w:marLeft w:val="480"/>
          <w:marRight w:val="0"/>
          <w:marTop w:val="0"/>
          <w:marBottom w:val="0"/>
          <w:divBdr>
            <w:top w:val="none" w:sz="0" w:space="0" w:color="auto"/>
            <w:left w:val="none" w:sz="0" w:space="0" w:color="auto"/>
            <w:bottom w:val="none" w:sz="0" w:space="0" w:color="auto"/>
            <w:right w:val="none" w:sz="0" w:space="0" w:color="auto"/>
          </w:divBdr>
        </w:div>
        <w:div w:id="1869484594">
          <w:marLeft w:val="480"/>
          <w:marRight w:val="0"/>
          <w:marTop w:val="0"/>
          <w:marBottom w:val="0"/>
          <w:divBdr>
            <w:top w:val="none" w:sz="0" w:space="0" w:color="auto"/>
            <w:left w:val="none" w:sz="0" w:space="0" w:color="auto"/>
            <w:bottom w:val="none" w:sz="0" w:space="0" w:color="auto"/>
            <w:right w:val="none" w:sz="0" w:space="0" w:color="auto"/>
          </w:divBdr>
        </w:div>
        <w:div w:id="2093356993">
          <w:marLeft w:val="480"/>
          <w:marRight w:val="0"/>
          <w:marTop w:val="0"/>
          <w:marBottom w:val="0"/>
          <w:divBdr>
            <w:top w:val="none" w:sz="0" w:space="0" w:color="auto"/>
            <w:left w:val="none" w:sz="0" w:space="0" w:color="auto"/>
            <w:bottom w:val="none" w:sz="0" w:space="0" w:color="auto"/>
            <w:right w:val="none" w:sz="0" w:space="0" w:color="auto"/>
          </w:divBdr>
        </w:div>
        <w:div w:id="387460754">
          <w:marLeft w:val="480"/>
          <w:marRight w:val="0"/>
          <w:marTop w:val="0"/>
          <w:marBottom w:val="0"/>
          <w:divBdr>
            <w:top w:val="none" w:sz="0" w:space="0" w:color="auto"/>
            <w:left w:val="none" w:sz="0" w:space="0" w:color="auto"/>
            <w:bottom w:val="none" w:sz="0" w:space="0" w:color="auto"/>
            <w:right w:val="none" w:sz="0" w:space="0" w:color="auto"/>
          </w:divBdr>
        </w:div>
        <w:div w:id="1854612181">
          <w:marLeft w:val="480"/>
          <w:marRight w:val="0"/>
          <w:marTop w:val="0"/>
          <w:marBottom w:val="0"/>
          <w:divBdr>
            <w:top w:val="none" w:sz="0" w:space="0" w:color="auto"/>
            <w:left w:val="none" w:sz="0" w:space="0" w:color="auto"/>
            <w:bottom w:val="none" w:sz="0" w:space="0" w:color="auto"/>
            <w:right w:val="none" w:sz="0" w:space="0" w:color="auto"/>
          </w:divBdr>
        </w:div>
        <w:div w:id="357045208">
          <w:marLeft w:val="480"/>
          <w:marRight w:val="0"/>
          <w:marTop w:val="0"/>
          <w:marBottom w:val="0"/>
          <w:divBdr>
            <w:top w:val="none" w:sz="0" w:space="0" w:color="auto"/>
            <w:left w:val="none" w:sz="0" w:space="0" w:color="auto"/>
            <w:bottom w:val="none" w:sz="0" w:space="0" w:color="auto"/>
            <w:right w:val="none" w:sz="0" w:space="0" w:color="auto"/>
          </w:divBdr>
        </w:div>
        <w:div w:id="1543901128">
          <w:marLeft w:val="480"/>
          <w:marRight w:val="0"/>
          <w:marTop w:val="0"/>
          <w:marBottom w:val="0"/>
          <w:divBdr>
            <w:top w:val="none" w:sz="0" w:space="0" w:color="auto"/>
            <w:left w:val="none" w:sz="0" w:space="0" w:color="auto"/>
            <w:bottom w:val="none" w:sz="0" w:space="0" w:color="auto"/>
            <w:right w:val="none" w:sz="0" w:space="0" w:color="auto"/>
          </w:divBdr>
        </w:div>
        <w:div w:id="662900013">
          <w:marLeft w:val="480"/>
          <w:marRight w:val="0"/>
          <w:marTop w:val="0"/>
          <w:marBottom w:val="0"/>
          <w:divBdr>
            <w:top w:val="none" w:sz="0" w:space="0" w:color="auto"/>
            <w:left w:val="none" w:sz="0" w:space="0" w:color="auto"/>
            <w:bottom w:val="none" w:sz="0" w:space="0" w:color="auto"/>
            <w:right w:val="none" w:sz="0" w:space="0" w:color="auto"/>
          </w:divBdr>
        </w:div>
        <w:div w:id="990523048">
          <w:marLeft w:val="480"/>
          <w:marRight w:val="0"/>
          <w:marTop w:val="0"/>
          <w:marBottom w:val="0"/>
          <w:divBdr>
            <w:top w:val="none" w:sz="0" w:space="0" w:color="auto"/>
            <w:left w:val="none" w:sz="0" w:space="0" w:color="auto"/>
            <w:bottom w:val="none" w:sz="0" w:space="0" w:color="auto"/>
            <w:right w:val="none" w:sz="0" w:space="0" w:color="auto"/>
          </w:divBdr>
        </w:div>
        <w:div w:id="1658419995">
          <w:marLeft w:val="480"/>
          <w:marRight w:val="0"/>
          <w:marTop w:val="0"/>
          <w:marBottom w:val="0"/>
          <w:divBdr>
            <w:top w:val="none" w:sz="0" w:space="0" w:color="auto"/>
            <w:left w:val="none" w:sz="0" w:space="0" w:color="auto"/>
            <w:bottom w:val="none" w:sz="0" w:space="0" w:color="auto"/>
            <w:right w:val="none" w:sz="0" w:space="0" w:color="auto"/>
          </w:divBdr>
        </w:div>
        <w:div w:id="102382312">
          <w:marLeft w:val="480"/>
          <w:marRight w:val="0"/>
          <w:marTop w:val="0"/>
          <w:marBottom w:val="0"/>
          <w:divBdr>
            <w:top w:val="none" w:sz="0" w:space="0" w:color="auto"/>
            <w:left w:val="none" w:sz="0" w:space="0" w:color="auto"/>
            <w:bottom w:val="none" w:sz="0" w:space="0" w:color="auto"/>
            <w:right w:val="none" w:sz="0" w:space="0" w:color="auto"/>
          </w:divBdr>
        </w:div>
        <w:div w:id="728723889">
          <w:marLeft w:val="480"/>
          <w:marRight w:val="0"/>
          <w:marTop w:val="0"/>
          <w:marBottom w:val="0"/>
          <w:divBdr>
            <w:top w:val="none" w:sz="0" w:space="0" w:color="auto"/>
            <w:left w:val="none" w:sz="0" w:space="0" w:color="auto"/>
            <w:bottom w:val="none" w:sz="0" w:space="0" w:color="auto"/>
            <w:right w:val="none" w:sz="0" w:space="0" w:color="auto"/>
          </w:divBdr>
        </w:div>
        <w:div w:id="790826948">
          <w:marLeft w:val="480"/>
          <w:marRight w:val="0"/>
          <w:marTop w:val="0"/>
          <w:marBottom w:val="0"/>
          <w:divBdr>
            <w:top w:val="none" w:sz="0" w:space="0" w:color="auto"/>
            <w:left w:val="none" w:sz="0" w:space="0" w:color="auto"/>
            <w:bottom w:val="none" w:sz="0" w:space="0" w:color="auto"/>
            <w:right w:val="none" w:sz="0" w:space="0" w:color="auto"/>
          </w:divBdr>
        </w:div>
        <w:div w:id="180121404">
          <w:marLeft w:val="480"/>
          <w:marRight w:val="0"/>
          <w:marTop w:val="0"/>
          <w:marBottom w:val="0"/>
          <w:divBdr>
            <w:top w:val="none" w:sz="0" w:space="0" w:color="auto"/>
            <w:left w:val="none" w:sz="0" w:space="0" w:color="auto"/>
            <w:bottom w:val="none" w:sz="0" w:space="0" w:color="auto"/>
            <w:right w:val="none" w:sz="0" w:space="0" w:color="auto"/>
          </w:divBdr>
        </w:div>
        <w:div w:id="469321098">
          <w:marLeft w:val="480"/>
          <w:marRight w:val="0"/>
          <w:marTop w:val="0"/>
          <w:marBottom w:val="0"/>
          <w:divBdr>
            <w:top w:val="none" w:sz="0" w:space="0" w:color="auto"/>
            <w:left w:val="none" w:sz="0" w:space="0" w:color="auto"/>
            <w:bottom w:val="none" w:sz="0" w:space="0" w:color="auto"/>
            <w:right w:val="none" w:sz="0" w:space="0" w:color="auto"/>
          </w:divBdr>
        </w:div>
        <w:div w:id="782844243">
          <w:marLeft w:val="480"/>
          <w:marRight w:val="0"/>
          <w:marTop w:val="0"/>
          <w:marBottom w:val="0"/>
          <w:divBdr>
            <w:top w:val="none" w:sz="0" w:space="0" w:color="auto"/>
            <w:left w:val="none" w:sz="0" w:space="0" w:color="auto"/>
            <w:bottom w:val="none" w:sz="0" w:space="0" w:color="auto"/>
            <w:right w:val="none" w:sz="0" w:space="0" w:color="auto"/>
          </w:divBdr>
        </w:div>
        <w:div w:id="1107891139">
          <w:marLeft w:val="480"/>
          <w:marRight w:val="0"/>
          <w:marTop w:val="0"/>
          <w:marBottom w:val="0"/>
          <w:divBdr>
            <w:top w:val="none" w:sz="0" w:space="0" w:color="auto"/>
            <w:left w:val="none" w:sz="0" w:space="0" w:color="auto"/>
            <w:bottom w:val="none" w:sz="0" w:space="0" w:color="auto"/>
            <w:right w:val="none" w:sz="0" w:space="0" w:color="auto"/>
          </w:divBdr>
        </w:div>
        <w:div w:id="448011071">
          <w:marLeft w:val="480"/>
          <w:marRight w:val="0"/>
          <w:marTop w:val="0"/>
          <w:marBottom w:val="0"/>
          <w:divBdr>
            <w:top w:val="none" w:sz="0" w:space="0" w:color="auto"/>
            <w:left w:val="none" w:sz="0" w:space="0" w:color="auto"/>
            <w:bottom w:val="none" w:sz="0" w:space="0" w:color="auto"/>
            <w:right w:val="none" w:sz="0" w:space="0" w:color="auto"/>
          </w:divBdr>
        </w:div>
        <w:div w:id="487140386">
          <w:marLeft w:val="480"/>
          <w:marRight w:val="0"/>
          <w:marTop w:val="0"/>
          <w:marBottom w:val="0"/>
          <w:divBdr>
            <w:top w:val="none" w:sz="0" w:space="0" w:color="auto"/>
            <w:left w:val="none" w:sz="0" w:space="0" w:color="auto"/>
            <w:bottom w:val="none" w:sz="0" w:space="0" w:color="auto"/>
            <w:right w:val="none" w:sz="0" w:space="0" w:color="auto"/>
          </w:divBdr>
        </w:div>
        <w:div w:id="1283417759">
          <w:marLeft w:val="480"/>
          <w:marRight w:val="0"/>
          <w:marTop w:val="0"/>
          <w:marBottom w:val="0"/>
          <w:divBdr>
            <w:top w:val="none" w:sz="0" w:space="0" w:color="auto"/>
            <w:left w:val="none" w:sz="0" w:space="0" w:color="auto"/>
            <w:bottom w:val="none" w:sz="0" w:space="0" w:color="auto"/>
            <w:right w:val="none" w:sz="0" w:space="0" w:color="auto"/>
          </w:divBdr>
        </w:div>
        <w:div w:id="843283639">
          <w:marLeft w:val="480"/>
          <w:marRight w:val="0"/>
          <w:marTop w:val="0"/>
          <w:marBottom w:val="0"/>
          <w:divBdr>
            <w:top w:val="none" w:sz="0" w:space="0" w:color="auto"/>
            <w:left w:val="none" w:sz="0" w:space="0" w:color="auto"/>
            <w:bottom w:val="none" w:sz="0" w:space="0" w:color="auto"/>
            <w:right w:val="none" w:sz="0" w:space="0" w:color="auto"/>
          </w:divBdr>
        </w:div>
        <w:div w:id="965499979">
          <w:marLeft w:val="480"/>
          <w:marRight w:val="0"/>
          <w:marTop w:val="0"/>
          <w:marBottom w:val="0"/>
          <w:divBdr>
            <w:top w:val="none" w:sz="0" w:space="0" w:color="auto"/>
            <w:left w:val="none" w:sz="0" w:space="0" w:color="auto"/>
            <w:bottom w:val="none" w:sz="0" w:space="0" w:color="auto"/>
            <w:right w:val="none" w:sz="0" w:space="0" w:color="auto"/>
          </w:divBdr>
        </w:div>
        <w:div w:id="1387993646">
          <w:marLeft w:val="480"/>
          <w:marRight w:val="0"/>
          <w:marTop w:val="0"/>
          <w:marBottom w:val="0"/>
          <w:divBdr>
            <w:top w:val="none" w:sz="0" w:space="0" w:color="auto"/>
            <w:left w:val="none" w:sz="0" w:space="0" w:color="auto"/>
            <w:bottom w:val="none" w:sz="0" w:space="0" w:color="auto"/>
            <w:right w:val="none" w:sz="0" w:space="0" w:color="auto"/>
          </w:divBdr>
        </w:div>
        <w:div w:id="137311440">
          <w:marLeft w:val="480"/>
          <w:marRight w:val="0"/>
          <w:marTop w:val="0"/>
          <w:marBottom w:val="0"/>
          <w:divBdr>
            <w:top w:val="none" w:sz="0" w:space="0" w:color="auto"/>
            <w:left w:val="none" w:sz="0" w:space="0" w:color="auto"/>
            <w:bottom w:val="none" w:sz="0" w:space="0" w:color="auto"/>
            <w:right w:val="none" w:sz="0" w:space="0" w:color="auto"/>
          </w:divBdr>
        </w:div>
        <w:div w:id="1938442313">
          <w:marLeft w:val="480"/>
          <w:marRight w:val="0"/>
          <w:marTop w:val="0"/>
          <w:marBottom w:val="0"/>
          <w:divBdr>
            <w:top w:val="none" w:sz="0" w:space="0" w:color="auto"/>
            <w:left w:val="none" w:sz="0" w:space="0" w:color="auto"/>
            <w:bottom w:val="none" w:sz="0" w:space="0" w:color="auto"/>
            <w:right w:val="none" w:sz="0" w:space="0" w:color="auto"/>
          </w:divBdr>
        </w:div>
        <w:div w:id="245455941">
          <w:marLeft w:val="480"/>
          <w:marRight w:val="0"/>
          <w:marTop w:val="0"/>
          <w:marBottom w:val="0"/>
          <w:divBdr>
            <w:top w:val="none" w:sz="0" w:space="0" w:color="auto"/>
            <w:left w:val="none" w:sz="0" w:space="0" w:color="auto"/>
            <w:bottom w:val="none" w:sz="0" w:space="0" w:color="auto"/>
            <w:right w:val="none" w:sz="0" w:space="0" w:color="auto"/>
          </w:divBdr>
        </w:div>
        <w:div w:id="93984372">
          <w:marLeft w:val="480"/>
          <w:marRight w:val="0"/>
          <w:marTop w:val="0"/>
          <w:marBottom w:val="0"/>
          <w:divBdr>
            <w:top w:val="none" w:sz="0" w:space="0" w:color="auto"/>
            <w:left w:val="none" w:sz="0" w:space="0" w:color="auto"/>
            <w:bottom w:val="none" w:sz="0" w:space="0" w:color="auto"/>
            <w:right w:val="none" w:sz="0" w:space="0" w:color="auto"/>
          </w:divBdr>
        </w:div>
        <w:div w:id="430709244">
          <w:marLeft w:val="480"/>
          <w:marRight w:val="0"/>
          <w:marTop w:val="0"/>
          <w:marBottom w:val="0"/>
          <w:divBdr>
            <w:top w:val="none" w:sz="0" w:space="0" w:color="auto"/>
            <w:left w:val="none" w:sz="0" w:space="0" w:color="auto"/>
            <w:bottom w:val="none" w:sz="0" w:space="0" w:color="auto"/>
            <w:right w:val="none" w:sz="0" w:space="0" w:color="auto"/>
          </w:divBdr>
        </w:div>
        <w:div w:id="2033653406">
          <w:marLeft w:val="480"/>
          <w:marRight w:val="0"/>
          <w:marTop w:val="0"/>
          <w:marBottom w:val="0"/>
          <w:divBdr>
            <w:top w:val="none" w:sz="0" w:space="0" w:color="auto"/>
            <w:left w:val="none" w:sz="0" w:space="0" w:color="auto"/>
            <w:bottom w:val="none" w:sz="0" w:space="0" w:color="auto"/>
            <w:right w:val="none" w:sz="0" w:space="0" w:color="auto"/>
          </w:divBdr>
        </w:div>
        <w:div w:id="1101223821">
          <w:marLeft w:val="480"/>
          <w:marRight w:val="0"/>
          <w:marTop w:val="0"/>
          <w:marBottom w:val="0"/>
          <w:divBdr>
            <w:top w:val="none" w:sz="0" w:space="0" w:color="auto"/>
            <w:left w:val="none" w:sz="0" w:space="0" w:color="auto"/>
            <w:bottom w:val="none" w:sz="0" w:space="0" w:color="auto"/>
            <w:right w:val="none" w:sz="0" w:space="0" w:color="auto"/>
          </w:divBdr>
        </w:div>
        <w:div w:id="976958653">
          <w:marLeft w:val="480"/>
          <w:marRight w:val="0"/>
          <w:marTop w:val="0"/>
          <w:marBottom w:val="0"/>
          <w:divBdr>
            <w:top w:val="none" w:sz="0" w:space="0" w:color="auto"/>
            <w:left w:val="none" w:sz="0" w:space="0" w:color="auto"/>
            <w:bottom w:val="none" w:sz="0" w:space="0" w:color="auto"/>
            <w:right w:val="none" w:sz="0" w:space="0" w:color="auto"/>
          </w:divBdr>
        </w:div>
      </w:divsChild>
    </w:div>
    <w:div w:id="1373268352">
      <w:marLeft w:val="480"/>
      <w:marRight w:val="0"/>
      <w:marTop w:val="0"/>
      <w:marBottom w:val="0"/>
      <w:divBdr>
        <w:top w:val="none" w:sz="0" w:space="0" w:color="auto"/>
        <w:left w:val="none" w:sz="0" w:space="0" w:color="auto"/>
        <w:bottom w:val="none" w:sz="0" w:space="0" w:color="auto"/>
        <w:right w:val="none" w:sz="0" w:space="0" w:color="auto"/>
      </w:divBdr>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277426">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78318889">
      <w:bodyDiv w:val="1"/>
      <w:marLeft w:val="0"/>
      <w:marRight w:val="0"/>
      <w:marTop w:val="0"/>
      <w:marBottom w:val="0"/>
      <w:divBdr>
        <w:top w:val="none" w:sz="0" w:space="0" w:color="auto"/>
        <w:left w:val="none" w:sz="0" w:space="0" w:color="auto"/>
        <w:bottom w:val="none" w:sz="0" w:space="0" w:color="auto"/>
        <w:right w:val="none" w:sz="0" w:space="0" w:color="auto"/>
      </w:divBdr>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0324467">
      <w:marLeft w:val="480"/>
      <w:marRight w:val="0"/>
      <w:marTop w:val="0"/>
      <w:marBottom w:val="0"/>
      <w:divBdr>
        <w:top w:val="none" w:sz="0" w:space="0" w:color="auto"/>
        <w:left w:val="none" w:sz="0" w:space="0" w:color="auto"/>
        <w:bottom w:val="none" w:sz="0" w:space="0" w:color="auto"/>
        <w:right w:val="none" w:sz="0" w:space="0" w:color="auto"/>
      </w:divBdr>
    </w:div>
    <w:div w:id="1380668359">
      <w:bodyDiv w:val="1"/>
      <w:marLeft w:val="0"/>
      <w:marRight w:val="0"/>
      <w:marTop w:val="0"/>
      <w:marBottom w:val="0"/>
      <w:divBdr>
        <w:top w:val="none" w:sz="0" w:space="0" w:color="auto"/>
        <w:left w:val="none" w:sz="0" w:space="0" w:color="auto"/>
        <w:bottom w:val="none" w:sz="0" w:space="0" w:color="auto"/>
        <w:right w:val="none" w:sz="0" w:space="0" w:color="auto"/>
      </w:divBdr>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3139070">
      <w:bodyDiv w:val="1"/>
      <w:marLeft w:val="0"/>
      <w:marRight w:val="0"/>
      <w:marTop w:val="0"/>
      <w:marBottom w:val="0"/>
      <w:divBdr>
        <w:top w:val="none" w:sz="0" w:space="0" w:color="auto"/>
        <w:left w:val="none" w:sz="0" w:space="0" w:color="auto"/>
        <w:bottom w:val="none" w:sz="0" w:space="0" w:color="auto"/>
        <w:right w:val="none" w:sz="0" w:space="0" w:color="auto"/>
      </w:divBdr>
    </w:div>
    <w:div w:id="1384865924">
      <w:bodyDiv w:val="1"/>
      <w:marLeft w:val="0"/>
      <w:marRight w:val="0"/>
      <w:marTop w:val="0"/>
      <w:marBottom w:val="0"/>
      <w:divBdr>
        <w:top w:val="none" w:sz="0" w:space="0" w:color="auto"/>
        <w:left w:val="none" w:sz="0" w:space="0" w:color="auto"/>
        <w:bottom w:val="none" w:sz="0" w:space="0" w:color="auto"/>
        <w:right w:val="none" w:sz="0" w:space="0" w:color="auto"/>
      </w:divBdr>
    </w:div>
    <w:div w:id="1386217906">
      <w:marLeft w:val="48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88187139">
      <w:marLeft w:val="48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582205">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2844093">
      <w:bodyDiv w:val="1"/>
      <w:marLeft w:val="0"/>
      <w:marRight w:val="0"/>
      <w:marTop w:val="0"/>
      <w:marBottom w:val="0"/>
      <w:divBdr>
        <w:top w:val="none" w:sz="0" w:space="0" w:color="auto"/>
        <w:left w:val="none" w:sz="0" w:space="0" w:color="auto"/>
        <w:bottom w:val="none" w:sz="0" w:space="0" w:color="auto"/>
        <w:right w:val="none" w:sz="0" w:space="0" w:color="auto"/>
      </w:divBdr>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4816143">
      <w:marLeft w:val="480"/>
      <w:marRight w:val="0"/>
      <w:marTop w:val="0"/>
      <w:marBottom w:val="0"/>
      <w:divBdr>
        <w:top w:val="none" w:sz="0" w:space="0" w:color="auto"/>
        <w:left w:val="none" w:sz="0" w:space="0" w:color="auto"/>
        <w:bottom w:val="none" w:sz="0" w:space="0" w:color="auto"/>
        <w:right w:val="none" w:sz="0" w:space="0" w:color="auto"/>
      </w:divBdr>
    </w:div>
    <w:div w:id="1394886328">
      <w:marLeft w:val="48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399748807">
      <w:marLeft w:val="48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1095910">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5908860">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58843">
      <w:marLeft w:val="48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7917869">
      <w:marLeft w:val="480"/>
      <w:marRight w:val="0"/>
      <w:marTop w:val="0"/>
      <w:marBottom w:val="0"/>
      <w:divBdr>
        <w:top w:val="none" w:sz="0" w:space="0" w:color="auto"/>
        <w:left w:val="none" w:sz="0" w:space="0" w:color="auto"/>
        <w:bottom w:val="none" w:sz="0" w:space="0" w:color="auto"/>
        <w:right w:val="none" w:sz="0" w:space="0" w:color="auto"/>
      </w:divBdr>
    </w:div>
    <w:div w:id="1407920765">
      <w:marLeft w:val="48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041583">
      <w:marLeft w:val="480"/>
      <w:marRight w:val="0"/>
      <w:marTop w:val="0"/>
      <w:marBottom w:val="0"/>
      <w:divBdr>
        <w:top w:val="none" w:sz="0" w:space="0" w:color="auto"/>
        <w:left w:val="none" w:sz="0" w:space="0" w:color="auto"/>
        <w:bottom w:val="none" w:sz="0" w:space="0" w:color="auto"/>
        <w:right w:val="none" w:sz="0" w:space="0" w:color="auto"/>
      </w:divBdr>
    </w:div>
    <w:div w:id="1413505264">
      <w:marLeft w:val="48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7631452">
      <w:marLeft w:val="480"/>
      <w:marRight w:val="0"/>
      <w:marTop w:val="0"/>
      <w:marBottom w:val="0"/>
      <w:divBdr>
        <w:top w:val="none" w:sz="0" w:space="0" w:color="auto"/>
        <w:left w:val="none" w:sz="0" w:space="0" w:color="auto"/>
        <w:bottom w:val="none" w:sz="0" w:space="0" w:color="auto"/>
        <w:right w:val="none" w:sz="0" w:space="0" w:color="auto"/>
      </w:divBdr>
    </w:div>
    <w:div w:id="1417635443">
      <w:bodyDiv w:val="1"/>
      <w:marLeft w:val="0"/>
      <w:marRight w:val="0"/>
      <w:marTop w:val="0"/>
      <w:marBottom w:val="0"/>
      <w:divBdr>
        <w:top w:val="none" w:sz="0" w:space="0" w:color="auto"/>
        <w:left w:val="none" w:sz="0" w:space="0" w:color="auto"/>
        <w:bottom w:val="none" w:sz="0" w:space="0" w:color="auto"/>
        <w:right w:val="none" w:sz="0" w:space="0" w:color="auto"/>
      </w:divBdr>
    </w:div>
    <w:div w:id="1417941969">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2332427">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5151629">
      <w:marLeft w:val="480"/>
      <w:marRight w:val="0"/>
      <w:marTop w:val="0"/>
      <w:marBottom w:val="0"/>
      <w:divBdr>
        <w:top w:val="none" w:sz="0" w:space="0" w:color="auto"/>
        <w:left w:val="none" w:sz="0" w:space="0" w:color="auto"/>
        <w:bottom w:val="none" w:sz="0" w:space="0" w:color="auto"/>
        <w:right w:val="none" w:sz="0" w:space="0" w:color="auto"/>
      </w:divBdr>
    </w:div>
    <w:div w:id="1426069932">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8965170">
      <w:bodyDiv w:val="1"/>
      <w:marLeft w:val="0"/>
      <w:marRight w:val="0"/>
      <w:marTop w:val="0"/>
      <w:marBottom w:val="0"/>
      <w:divBdr>
        <w:top w:val="none" w:sz="0" w:space="0" w:color="auto"/>
        <w:left w:val="none" w:sz="0" w:space="0" w:color="auto"/>
        <w:bottom w:val="none" w:sz="0" w:space="0" w:color="auto"/>
        <w:right w:val="none" w:sz="0" w:space="0" w:color="auto"/>
      </w:divBdr>
      <w:divsChild>
        <w:div w:id="1129282162">
          <w:marLeft w:val="480"/>
          <w:marRight w:val="0"/>
          <w:marTop w:val="0"/>
          <w:marBottom w:val="0"/>
          <w:divBdr>
            <w:top w:val="none" w:sz="0" w:space="0" w:color="auto"/>
            <w:left w:val="none" w:sz="0" w:space="0" w:color="auto"/>
            <w:bottom w:val="none" w:sz="0" w:space="0" w:color="auto"/>
            <w:right w:val="none" w:sz="0" w:space="0" w:color="auto"/>
          </w:divBdr>
        </w:div>
        <w:div w:id="1758598730">
          <w:marLeft w:val="480"/>
          <w:marRight w:val="0"/>
          <w:marTop w:val="0"/>
          <w:marBottom w:val="0"/>
          <w:divBdr>
            <w:top w:val="none" w:sz="0" w:space="0" w:color="auto"/>
            <w:left w:val="none" w:sz="0" w:space="0" w:color="auto"/>
            <w:bottom w:val="none" w:sz="0" w:space="0" w:color="auto"/>
            <w:right w:val="none" w:sz="0" w:space="0" w:color="auto"/>
          </w:divBdr>
        </w:div>
        <w:div w:id="1080175753">
          <w:marLeft w:val="480"/>
          <w:marRight w:val="0"/>
          <w:marTop w:val="0"/>
          <w:marBottom w:val="0"/>
          <w:divBdr>
            <w:top w:val="none" w:sz="0" w:space="0" w:color="auto"/>
            <w:left w:val="none" w:sz="0" w:space="0" w:color="auto"/>
            <w:bottom w:val="none" w:sz="0" w:space="0" w:color="auto"/>
            <w:right w:val="none" w:sz="0" w:space="0" w:color="auto"/>
          </w:divBdr>
        </w:div>
        <w:div w:id="1146048262">
          <w:marLeft w:val="480"/>
          <w:marRight w:val="0"/>
          <w:marTop w:val="0"/>
          <w:marBottom w:val="0"/>
          <w:divBdr>
            <w:top w:val="none" w:sz="0" w:space="0" w:color="auto"/>
            <w:left w:val="none" w:sz="0" w:space="0" w:color="auto"/>
            <w:bottom w:val="none" w:sz="0" w:space="0" w:color="auto"/>
            <w:right w:val="none" w:sz="0" w:space="0" w:color="auto"/>
          </w:divBdr>
        </w:div>
        <w:div w:id="445849288">
          <w:marLeft w:val="480"/>
          <w:marRight w:val="0"/>
          <w:marTop w:val="0"/>
          <w:marBottom w:val="0"/>
          <w:divBdr>
            <w:top w:val="none" w:sz="0" w:space="0" w:color="auto"/>
            <w:left w:val="none" w:sz="0" w:space="0" w:color="auto"/>
            <w:bottom w:val="none" w:sz="0" w:space="0" w:color="auto"/>
            <w:right w:val="none" w:sz="0" w:space="0" w:color="auto"/>
          </w:divBdr>
        </w:div>
        <w:div w:id="299043707">
          <w:marLeft w:val="480"/>
          <w:marRight w:val="0"/>
          <w:marTop w:val="0"/>
          <w:marBottom w:val="0"/>
          <w:divBdr>
            <w:top w:val="none" w:sz="0" w:space="0" w:color="auto"/>
            <w:left w:val="none" w:sz="0" w:space="0" w:color="auto"/>
            <w:bottom w:val="none" w:sz="0" w:space="0" w:color="auto"/>
            <w:right w:val="none" w:sz="0" w:space="0" w:color="auto"/>
          </w:divBdr>
        </w:div>
        <w:div w:id="247689878">
          <w:marLeft w:val="480"/>
          <w:marRight w:val="0"/>
          <w:marTop w:val="0"/>
          <w:marBottom w:val="0"/>
          <w:divBdr>
            <w:top w:val="none" w:sz="0" w:space="0" w:color="auto"/>
            <w:left w:val="none" w:sz="0" w:space="0" w:color="auto"/>
            <w:bottom w:val="none" w:sz="0" w:space="0" w:color="auto"/>
            <w:right w:val="none" w:sz="0" w:space="0" w:color="auto"/>
          </w:divBdr>
        </w:div>
        <w:div w:id="1918662515">
          <w:marLeft w:val="480"/>
          <w:marRight w:val="0"/>
          <w:marTop w:val="0"/>
          <w:marBottom w:val="0"/>
          <w:divBdr>
            <w:top w:val="none" w:sz="0" w:space="0" w:color="auto"/>
            <w:left w:val="none" w:sz="0" w:space="0" w:color="auto"/>
            <w:bottom w:val="none" w:sz="0" w:space="0" w:color="auto"/>
            <w:right w:val="none" w:sz="0" w:space="0" w:color="auto"/>
          </w:divBdr>
        </w:div>
        <w:div w:id="217785954">
          <w:marLeft w:val="480"/>
          <w:marRight w:val="0"/>
          <w:marTop w:val="0"/>
          <w:marBottom w:val="0"/>
          <w:divBdr>
            <w:top w:val="none" w:sz="0" w:space="0" w:color="auto"/>
            <w:left w:val="none" w:sz="0" w:space="0" w:color="auto"/>
            <w:bottom w:val="none" w:sz="0" w:space="0" w:color="auto"/>
            <w:right w:val="none" w:sz="0" w:space="0" w:color="auto"/>
          </w:divBdr>
        </w:div>
        <w:div w:id="1715501666">
          <w:marLeft w:val="480"/>
          <w:marRight w:val="0"/>
          <w:marTop w:val="0"/>
          <w:marBottom w:val="0"/>
          <w:divBdr>
            <w:top w:val="none" w:sz="0" w:space="0" w:color="auto"/>
            <w:left w:val="none" w:sz="0" w:space="0" w:color="auto"/>
            <w:bottom w:val="none" w:sz="0" w:space="0" w:color="auto"/>
            <w:right w:val="none" w:sz="0" w:space="0" w:color="auto"/>
          </w:divBdr>
        </w:div>
        <w:div w:id="1188058691">
          <w:marLeft w:val="480"/>
          <w:marRight w:val="0"/>
          <w:marTop w:val="0"/>
          <w:marBottom w:val="0"/>
          <w:divBdr>
            <w:top w:val="none" w:sz="0" w:space="0" w:color="auto"/>
            <w:left w:val="none" w:sz="0" w:space="0" w:color="auto"/>
            <w:bottom w:val="none" w:sz="0" w:space="0" w:color="auto"/>
            <w:right w:val="none" w:sz="0" w:space="0" w:color="auto"/>
          </w:divBdr>
        </w:div>
        <w:div w:id="491719576">
          <w:marLeft w:val="480"/>
          <w:marRight w:val="0"/>
          <w:marTop w:val="0"/>
          <w:marBottom w:val="0"/>
          <w:divBdr>
            <w:top w:val="none" w:sz="0" w:space="0" w:color="auto"/>
            <w:left w:val="none" w:sz="0" w:space="0" w:color="auto"/>
            <w:bottom w:val="none" w:sz="0" w:space="0" w:color="auto"/>
            <w:right w:val="none" w:sz="0" w:space="0" w:color="auto"/>
          </w:divBdr>
        </w:div>
        <w:div w:id="383061512">
          <w:marLeft w:val="480"/>
          <w:marRight w:val="0"/>
          <w:marTop w:val="0"/>
          <w:marBottom w:val="0"/>
          <w:divBdr>
            <w:top w:val="none" w:sz="0" w:space="0" w:color="auto"/>
            <w:left w:val="none" w:sz="0" w:space="0" w:color="auto"/>
            <w:bottom w:val="none" w:sz="0" w:space="0" w:color="auto"/>
            <w:right w:val="none" w:sz="0" w:space="0" w:color="auto"/>
          </w:divBdr>
        </w:div>
        <w:div w:id="497352834">
          <w:marLeft w:val="480"/>
          <w:marRight w:val="0"/>
          <w:marTop w:val="0"/>
          <w:marBottom w:val="0"/>
          <w:divBdr>
            <w:top w:val="none" w:sz="0" w:space="0" w:color="auto"/>
            <w:left w:val="none" w:sz="0" w:space="0" w:color="auto"/>
            <w:bottom w:val="none" w:sz="0" w:space="0" w:color="auto"/>
            <w:right w:val="none" w:sz="0" w:space="0" w:color="auto"/>
          </w:divBdr>
        </w:div>
        <w:div w:id="1204755477">
          <w:marLeft w:val="480"/>
          <w:marRight w:val="0"/>
          <w:marTop w:val="0"/>
          <w:marBottom w:val="0"/>
          <w:divBdr>
            <w:top w:val="none" w:sz="0" w:space="0" w:color="auto"/>
            <w:left w:val="none" w:sz="0" w:space="0" w:color="auto"/>
            <w:bottom w:val="none" w:sz="0" w:space="0" w:color="auto"/>
            <w:right w:val="none" w:sz="0" w:space="0" w:color="auto"/>
          </w:divBdr>
        </w:div>
        <w:div w:id="864252550">
          <w:marLeft w:val="480"/>
          <w:marRight w:val="0"/>
          <w:marTop w:val="0"/>
          <w:marBottom w:val="0"/>
          <w:divBdr>
            <w:top w:val="none" w:sz="0" w:space="0" w:color="auto"/>
            <w:left w:val="none" w:sz="0" w:space="0" w:color="auto"/>
            <w:bottom w:val="none" w:sz="0" w:space="0" w:color="auto"/>
            <w:right w:val="none" w:sz="0" w:space="0" w:color="auto"/>
          </w:divBdr>
        </w:div>
        <w:div w:id="1894345835">
          <w:marLeft w:val="480"/>
          <w:marRight w:val="0"/>
          <w:marTop w:val="0"/>
          <w:marBottom w:val="0"/>
          <w:divBdr>
            <w:top w:val="none" w:sz="0" w:space="0" w:color="auto"/>
            <w:left w:val="none" w:sz="0" w:space="0" w:color="auto"/>
            <w:bottom w:val="none" w:sz="0" w:space="0" w:color="auto"/>
            <w:right w:val="none" w:sz="0" w:space="0" w:color="auto"/>
          </w:divBdr>
        </w:div>
        <w:div w:id="1452940041">
          <w:marLeft w:val="480"/>
          <w:marRight w:val="0"/>
          <w:marTop w:val="0"/>
          <w:marBottom w:val="0"/>
          <w:divBdr>
            <w:top w:val="none" w:sz="0" w:space="0" w:color="auto"/>
            <w:left w:val="none" w:sz="0" w:space="0" w:color="auto"/>
            <w:bottom w:val="none" w:sz="0" w:space="0" w:color="auto"/>
            <w:right w:val="none" w:sz="0" w:space="0" w:color="auto"/>
          </w:divBdr>
        </w:div>
        <w:div w:id="282688878">
          <w:marLeft w:val="480"/>
          <w:marRight w:val="0"/>
          <w:marTop w:val="0"/>
          <w:marBottom w:val="0"/>
          <w:divBdr>
            <w:top w:val="none" w:sz="0" w:space="0" w:color="auto"/>
            <w:left w:val="none" w:sz="0" w:space="0" w:color="auto"/>
            <w:bottom w:val="none" w:sz="0" w:space="0" w:color="auto"/>
            <w:right w:val="none" w:sz="0" w:space="0" w:color="auto"/>
          </w:divBdr>
        </w:div>
        <w:div w:id="241909795">
          <w:marLeft w:val="480"/>
          <w:marRight w:val="0"/>
          <w:marTop w:val="0"/>
          <w:marBottom w:val="0"/>
          <w:divBdr>
            <w:top w:val="none" w:sz="0" w:space="0" w:color="auto"/>
            <w:left w:val="none" w:sz="0" w:space="0" w:color="auto"/>
            <w:bottom w:val="none" w:sz="0" w:space="0" w:color="auto"/>
            <w:right w:val="none" w:sz="0" w:space="0" w:color="auto"/>
          </w:divBdr>
        </w:div>
        <w:div w:id="1017151046">
          <w:marLeft w:val="480"/>
          <w:marRight w:val="0"/>
          <w:marTop w:val="0"/>
          <w:marBottom w:val="0"/>
          <w:divBdr>
            <w:top w:val="none" w:sz="0" w:space="0" w:color="auto"/>
            <w:left w:val="none" w:sz="0" w:space="0" w:color="auto"/>
            <w:bottom w:val="none" w:sz="0" w:space="0" w:color="auto"/>
            <w:right w:val="none" w:sz="0" w:space="0" w:color="auto"/>
          </w:divBdr>
        </w:div>
        <w:div w:id="1128671405">
          <w:marLeft w:val="480"/>
          <w:marRight w:val="0"/>
          <w:marTop w:val="0"/>
          <w:marBottom w:val="0"/>
          <w:divBdr>
            <w:top w:val="none" w:sz="0" w:space="0" w:color="auto"/>
            <w:left w:val="none" w:sz="0" w:space="0" w:color="auto"/>
            <w:bottom w:val="none" w:sz="0" w:space="0" w:color="auto"/>
            <w:right w:val="none" w:sz="0" w:space="0" w:color="auto"/>
          </w:divBdr>
        </w:div>
        <w:div w:id="1449006367">
          <w:marLeft w:val="480"/>
          <w:marRight w:val="0"/>
          <w:marTop w:val="0"/>
          <w:marBottom w:val="0"/>
          <w:divBdr>
            <w:top w:val="none" w:sz="0" w:space="0" w:color="auto"/>
            <w:left w:val="none" w:sz="0" w:space="0" w:color="auto"/>
            <w:bottom w:val="none" w:sz="0" w:space="0" w:color="auto"/>
            <w:right w:val="none" w:sz="0" w:space="0" w:color="auto"/>
          </w:divBdr>
        </w:div>
        <w:div w:id="1216158239">
          <w:marLeft w:val="480"/>
          <w:marRight w:val="0"/>
          <w:marTop w:val="0"/>
          <w:marBottom w:val="0"/>
          <w:divBdr>
            <w:top w:val="none" w:sz="0" w:space="0" w:color="auto"/>
            <w:left w:val="none" w:sz="0" w:space="0" w:color="auto"/>
            <w:bottom w:val="none" w:sz="0" w:space="0" w:color="auto"/>
            <w:right w:val="none" w:sz="0" w:space="0" w:color="auto"/>
          </w:divBdr>
        </w:div>
        <w:div w:id="1940600317">
          <w:marLeft w:val="480"/>
          <w:marRight w:val="0"/>
          <w:marTop w:val="0"/>
          <w:marBottom w:val="0"/>
          <w:divBdr>
            <w:top w:val="none" w:sz="0" w:space="0" w:color="auto"/>
            <w:left w:val="none" w:sz="0" w:space="0" w:color="auto"/>
            <w:bottom w:val="none" w:sz="0" w:space="0" w:color="auto"/>
            <w:right w:val="none" w:sz="0" w:space="0" w:color="auto"/>
          </w:divBdr>
        </w:div>
        <w:div w:id="573583955">
          <w:marLeft w:val="480"/>
          <w:marRight w:val="0"/>
          <w:marTop w:val="0"/>
          <w:marBottom w:val="0"/>
          <w:divBdr>
            <w:top w:val="none" w:sz="0" w:space="0" w:color="auto"/>
            <w:left w:val="none" w:sz="0" w:space="0" w:color="auto"/>
            <w:bottom w:val="none" w:sz="0" w:space="0" w:color="auto"/>
            <w:right w:val="none" w:sz="0" w:space="0" w:color="auto"/>
          </w:divBdr>
        </w:div>
        <w:div w:id="1598518037">
          <w:marLeft w:val="480"/>
          <w:marRight w:val="0"/>
          <w:marTop w:val="0"/>
          <w:marBottom w:val="0"/>
          <w:divBdr>
            <w:top w:val="none" w:sz="0" w:space="0" w:color="auto"/>
            <w:left w:val="none" w:sz="0" w:space="0" w:color="auto"/>
            <w:bottom w:val="none" w:sz="0" w:space="0" w:color="auto"/>
            <w:right w:val="none" w:sz="0" w:space="0" w:color="auto"/>
          </w:divBdr>
        </w:div>
        <w:div w:id="547448356">
          <w:marLeft w:val="480"/>
          <w:marRight w:val="0"/>
          <w:marTop w:val="0"/>
          <w:marBottom w:val="0"/>
          <w:divBdr>
            <w:top w:val="none" w:sz="0" w:space="0" w:color="auto"/>
            <w:left w:val="none" w:sz="0" w:space="0" w:color="auto"/>
            <w:bottom w:val="none" w:sz="0" w:space="0" w:color="auto"/>
            <w:right w:val="none" w:sz="0" w:space="0" w:color="auto"/>
          </w:divBdr>
        </w:div>
        <w:div w:id="228266624">
          <w:marLeft w:val="480"/>
          <w:marRight w:val="0"/>
          <w:marTop w:val="0"/>
          <w:marBottom w:val="0"/>
          <w:divBdr>
            <w:top w:val="none" w:sz="0" w:space="0" w:color="auto"/>
            <w:left w:val="none" w:sz="0" w:space="0" w:color="auto"/>
            <w:bottom w:val="none" w:sz="0" w:space="0" w:color="auto"/>
            <w:right w:val="none" w:sz="0" w:space="0" w:color="auto"/>
          </w:divBdr>
        </w:div>
        <w:div w:id="295722908">
          <w:marLeft w:val="480"/>
          <w:marRight w:val="0"/>
          <w:marTop w:val="0"/>
          <w:marBottom w:val="0"/>
          <w:divBdr>
            <w:top w:val="none" w:sz="0" w:space="0" w:color="auto"/>
            <w:left w:val="none" w:sz="0" w:space="0" w:color="auto"/>
            <w:bottom w:val="none" w:sz="0" w:space="0" w:color="auto"/>
            <w:right w:val="none" w:sz="0" w:space="0" w:color="auto"/>
          </w:divBdr>
        </w:div>
        <w:div w:id="1459227745">
          <w:marLeft w:val="480"/>
          <w:marRight w:val="0"/>
          <w:marTop w:val="0"/>
          <w:marBottom w:val="0"/>
          <w:divBdr>
            <w:top w:val="none" w:sz="0" w:space="0" w:color="auto"/>
            <w:left w:val="none" w:sz="0" w:space="0" w:color="auto"/>
            <w:bottom w:val="none" w:sz="0" w:space="0" w:color="auto"/>
            <w:right w:val="none" w:sz="0" w:space="0" w:color="auto"/>
          </w:divBdr>
        </w:div>
        <w:div w:id="971520990">
          <w:marLeft w:val="480"/>
          <w:marRight w:val="0"/>
          <w:marTop w:val="0"/>
          <w:marBottom w:val="0"/>
          <w:divBdr>
            <w:top w:val="none" w:sz="0" w:space="0" w:color="auto"/>
            <w:left w:val="none" w:sz="0" w:space="0" w:color="auto"/>
            <w:bottom w:val="none" w:sz="0" w:space="0" w:color="auto"/>
            <w:right w:val="none" w:sz="0" w:space="0" w:color="auto"/>
          </w:divBdr>
        </w:div>
        <w:div w:id="2104640801">
          <w:marLeft w:val="480"/>
          <w:marRight w:val="0"/>
          <w:marTop w:val="0"/>
          <w:marBottom w:val="0"/>
          <w:divBdr>
            <w:top w:val="none" w:sz="0" w:space="0" w:color="auto"/>
            <w:left w:val="none" w:sz="0" w:space="0" w:color="auto"/>
            <w:bottom w:val="none" w:sz="0" w:space="0" w:color="auto"/>
            <w:right w:val="none" w:sz="0" w:space="0" w:color="auto"/>
          </w:divBdr>
        </w:div>
        <w:div w:id="1922828357">
          <w:marLeft w:val="480"/>
          <w:marRight w:val="0"/>
          <w:marTop w:val="0"/>
          <w:marBottom w:val="0"/>
          <w:divBdr>
            <w:top w:val="none" w:sz="0" w:space="0" w:color="auto"/>
            <w:left w:val="none" w:sz="0" w:space="0" w:color="auto"/>
            <w:bottom w:val="none" w:sz="0" w:space="0" w:color="auto"/>
            <w:right w:val="none" w:sz="0" w:space="0" w:color="auto"/>
          </w:divBdr>
        </w:div>
        <w:div w:id="138810701">
          <w:marLeft w:val="480"/>
          <w:marRight w:val="0"/>
          <w:marTop w:val="0"/>
          <w:marBottom w:val="0"/>
          <w:divBdr>
            <w:top w:val="none" w:sz="0" w:space="0" w:color="auto"/>
            <w:left w:val="none" w:sz="0" w:space="0" w:color="auto"/>
            <w:bottom w:val="none" w:sz="0" w:space="0" w:color="auto"/>
            <w:right w:val="none" w:sz="0" w:space="0" w:color="auto"/>
          </w:divBdr>
        </w:div>
        <w:div w:id="767821235">
          <w:marLeft w:val="480"/>
          <w:marRight w:val="0"/>
          <w:marTop w:val="0"/>
          <w:marBottom w:val="0"/>
          <w:divBdr>
            <w:top w:val="none" w:sz="0" w:space="0" w:color="auto"/>
            <w:left w:val="none" w:sz="0" w:space="0" w:color="auto"/>
            <w:bottom w:val="none" w:sz="0" w:space="0" w:color="auto"/>
            <w:right w:val="none" w:sz="0" w:space="0" w:color="auto"/>
          </w:divBdr>
        </w:div>
        <w:div w:id="1578323684">
          <w:marLeft w:val="480"/>
          <w:marRight w:val="0"/>
          <w:marTop w:val="0"/>
          <w:marBottom w:val="0"/>
          <w:divBdr>
            <w:top w:val="none" w:sz="0" w:space="0" w:color="auto"/>
            <w:left w:val="none" w:sz="0" w:space="0" w:color="auto"/>
            <w:bottom w:val="none" w:sz="0" w:space="0" w:color="auto"/>
            <w:right w:val="none" w:sz="0" w:space="0" w:color="auto"/>
          </w:divBdr>
        </w:div>
        <w:div w:id="645667635">
          <w:marLeft w:val="480"/>
          <w:marRight w:val="0"/>
          <w:marTop w:val="0"/>
          <w:marBottom w:val="0"/>
          <w:divBdr>
            <w:top w:val="none" w:sz="0" w:space="0" w:color="auto"/>
            <w:left w:val="none" w:sz="0" w:space="0" w:color="auto"/>
            <w:bottom w:val="none" w:sz="0" w:space="0" w:color="auto"/>
            <w:right w:val="none" w:sz="0" w:space="0" w:color="auto"/>
          </w:divBdr>
        </w:div>
        <w:div w:id="1779637466">
          <w:marLeft w:val="480"/>
          <w:marRight w:val="0"/>
          <w:marTop w:val="0"/>
          <w:marBottom w:val="0"/>
          <w:divBdr>
            <w:top w:val="none" w:sz="0" w:space="0" w:color="auto"/>
            <w:left w:val="none" w:sz="0" w:space="0" w:color="auto"/>
            <w:bottom w:val="none" w:sz="0" w:space="0" w:color="auto"/>
            <w:right w:val="none" w:sz="0" w:space="0" w:color="auto"/>
          </w:divBdr>
        </w:div>
        <w:div w:id="1104957603">
          <w:marLeft w:val="480"/>
          <w:marRight w:val="0"/>
          <w:marTop w:val="0"/>
          <w:marBottom w:val="0"/>
          <w:divBdr>
            <w:top w:val="none" w:sz="0" w:space="0" w:color="auto"/>
            <w:left w:val="none" w:sz="0" w:space="0" w:color="auto"/>
            <w:bottom w:val="none" w:sz="0" w:space="0" w:color="auto"/>
            <w:right w:val="none" w:sz="0" w:space="0" w:color="auto"/>
          </w:divBdr>
        </w:div>
      </w:divsChild>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29693639">
      <w:bodyDiv w:val="1"/>
      <w:marLeft w:val="0"/>
      <w:marRight w:val="0"/>
      <w:marTop w:val="0"/>
      <w:marBottom w:val="0"/>
      <w:divBdr>
        <w:top w:val="none" w:sz="0" w:space="0" w:color="auto"/>
        <w:left w:val="none" w:sz="0" w:space="0" w:color="auto"/>
        <w:bottom w:val="none" w:sz="0" w:space="0" w:color="auto"/>
        <w:right w:val="none" w:sz="0" w:space="0" w:color="auto"/>
      </w:divBdr>
    </w:div>
    <w:div w:id="1431319079">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6706146">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2065555">
      <w:marLeft w:val="480"/>
      <w:marRight w:val="0"/>
      <w:marTop w:val="0"/>
      <w:marBottom w:val="0"/>
      <w:divBdr>
        <w:top w:val="none" w:sz="0" w:space="0" w:color="auto"/>
        <w:left w:val="none" w:sz="0" w:space="0" w:color="auto"/>
        <w:bottom w:val="none" w:sz="0" w:space="0" w:color="auto"/>
        <w:right w:val="none" w:sz="0" w:space="0" w:color="auto"/>
      </w:divBdr>
    </w:div>
    <w:div w:id="1442333870">
      <w:marLeft w:val="480"/>
      <w:marRight w:val="0"/>
      <w:marTop w:val="0"/>
      <w:marBottom w:val="0"/>
      <w:divBdr>
        <w:top w:val="none" w:sz="0" w:space="0" w:color="auto"/>
        <w:left w:val="none" w:sz="0" w:space="0" w:color="auto"/>
        <w:bottom w:val="none" w:sz="0" w:space="0" w:color="auto"/>
        <w:right w:val="none" w:sz="0" w:space="0" w:color="auto"/>
      </w:divBdr>
    </w:div>
    <w:div w:id="144264427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4112057">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48818865">
      <w:bodyDiv w:val="1"/>
      <w:marLeft w:val="0"/>
      <w:marRight w:val="0"/>
      <w:marTop w:val="0"/>
      <w:marBottom w:val="0"/>
      <w:divBdr>
        <w:top w:val="none" w:sz="0" w:space="0" w:color="auto"/>
        <w:left w:val="none" w:sz="0" w:space="0" w:color="auto"/>
        <w:bottom w:val="none" w:sz="0" w:space="0" w:color="auto"/>
        <w:right w:val="none" w:sz="0" w:space="0" w:color="auto"/>
      </w:divBdr>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2238523">
      <w:marLeft w:val="48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3668999">
      <w:marLeft w:val="480"/>
      <w:marRight w:val="0"/>
      <w:marTop w:val="0"/>
      <w:marBottom w:val="0"/>
      <w:divBdr>
        <w:top w:val="none" w:sz="0" w:space="0" w:color="auto"/>
        <w:left w:val="none" w:sz="0" w:space="0" w:color="auto"/>
        <w:bottom w:val="none" w:sz="0" w:space="0" w:color="auto"/>
        <w:right w:val="none" w:sz="0" w:space="0" w:color="auto"/>
      </w:divBdr>
    </w:div>
    <w:div w:id="1454516131">
      <w:bodyDiv w:val="1"/>
      <w:marLeft w:val="0"/>
      <w:marRight w:val="0"/>
      <w:marTop w:val="0"/>
      <w:marBottom w:val="0"/>
      <w:divBdr>
        <w:top w:val="none" w:sz="0" w:space="0" w:color="auto"/>
        <w:left w:val="none" w:sz="0" w:space="0" w:color="auto"/>
        <w:bottom w:val="none" w:sz="0" w:space="0" w:color="auto"/>
        <w:right w:val="none" w:sz="0" w:space="0" w:color="auto"/>
      </w:divBdr>
    </w:div>
    <w:div w:id="1455250214">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57483913">
      <w:bodyDiv w:val="1"/>
      <w:marLeft w:val="0"/>
      <w:marRight w:val="0"/>
      <w:marTop w:val="0"/>
      <w:marBottom w:val="0"/>
      <w:divBdr>
        <w:top w:val="none" w:sz="0" w:space="0" w:color="auto"/>
        <w:left w:val="none" w:sz="0" w:space="0" w:color="auto"/>
        <w:bottom w:val="none" w:sz="0" w:space="0" w:color="auto"/>
        <w:right w:val="none" w:sz="0" w:space="0" w:color="auto"/>
      </w:divBdr>
    </w:div>
    <w:div w:id="1462260215">
      <w:marLeft w:val="480"/>
      <w:marRight w:val="0"/>
      <w:marTop w:val="0"/>
      <w:marBottom w:val="0"/>
      <w:divBdr>
        <w:top w:val="none" w:sz="0" w:space="0" w:color="auto"/>
        <w:left w:val="none" w:sz="0" w:space="0" w:color="auto"/>
        <w:bottom w:val="none" w:sz="0" w:space="0" w:color="auto"/>
        <w:right w:val="none" w:sz="0" w:space="0" w:color="auto"/>
      </w:divBdr>
    </w:div>
    <w:div w:id="1464885491">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351323">
      <w:marLeft w:val="48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8015824">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0784527">
      <w:marLeft w:val="480"/>
      <w:marRight w:val="0"/>
      <w:marTop w:val="0"/>
      <w:marBottom w:val="0"/>
      <w:divBdr>
        <w:top w:val="none" w:sz="0" w:space="0" w:color="auto"/>
        <w:left w:val="none" w:sz="0" w:space="0" w:color="auto"/>
        <w:bottom w:val="none" w:sz="0" w:space="0" w:color="auto"/>
        <w:right w:val="none" w:sz="0" w:space="0" w:color="auto"/>
      </w:divBdr>
    </w:div>
    <w:div w:id="1472094848">
      <w:bodyDiv w:val="1"/>
      <w:marLeft w:val="0"/>
      <w:marRight w:val="0"/>
      <w:marTop w:val="0"/>
      <w:marBottom w:val="0"/>
      <w:divBdr>
        <w:top w:val="none" w:sz="0" w:space="0" w:color="auto"/>
        <w:left w:val="none" w:sz="0" w:space="0" w:color="auto"/>
        <w:bottom w:val="none" w:sz="0" w:space="0" w:color="auto"/>
        <w:right w:val="none" w:sz="0" w:space="0" w:color="auto"/>
      </w:divBdr>
    </w:div>
    <w:div w:id="1472790683">
      <w:marLeft w:val="48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7381091">
      <w:marLeft w:val="48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81269890">
      <w:marLeft w:val="48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4659520">
      <w:marLeft w:val="480"/>
      <w:marRight w:val="0"/>
      <w:marTop w:val="0"/>
      <w:marBottom w:val="0"/>
      <w:divBdr>
        <w:top w:val="none" w:sz="0" w:space="0" w:color="auto"/>
        <w:left w:val="none" w:sz="0" w:space="0" w:color="auto"/>
        <w:bottom w:val="none" w:sz="0" w:space="0" w:color="auto"/>
        <w:right w:val="none" w:sz="0" w:space="0" w:color="auto"/>
      </w:divBdr>
    </w:div>
    <w:div w:id="1485316146">
      <w:marLeft w:val="48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5782255">
      <w:marLeft w:val="48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477348">
      <w:marLeft w:val="480"/>
      <w:marRight w:val="0"/>
      <w:marTop w:val="0"/>
      <w:marBottom w:val="0"/>
      <w:divBdr>
        <w:top w:val="none" w:sz="0" w:space="0" w:color="auto"/>
        <w:left w:val="none" w:sz="0" w:space="0" w:color="auto"/>
        <w:bottom w:val="none" w:sz="0" w:space="0" w:color="auto"/>
        <w:right w:val="none" w:sz="0" w:space="0" w:color="auto"/>
      </w:divBdr>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083901">
      <w:marLeft w:val="48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251116">
      <w:marLeft w:val="48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092744">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1947268">
      <w:marLeft w:val="48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217225">
      <w:marLeft w:val="48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688685">
      <w:marLeft w:val="48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0971542">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088076">
      <w:marLeft w:val="48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2768713">
      <w:bodyDiv w:val="1"/>
      <w:marLeft w:val="0"/>
      <w:marRight w:val="0"/>
      <w:marTop w:val="0"/>
      <w:marBottom w:val="0"/>
      <w:divBdr>
        <w:top w:val="none" w:sz="0" w:space="0" w:color="auto"/>
        <w:left w:val="none" w:sz="0" w:space="0" w:color="auto"/>
        <w:bottom w:val="none" w:sz="0" w:space="0" w:color="auto"/>
        <w:right w:val="none" w:sz="0" w:space="0" w:color="auto"/>
      </w:divBdr>
      <w:divsChild>
        <w:div w:id="1978951127">
          <w:marLeft w:val="480"/>
          <w:marRight w:val="0"/>
          <w:marTop w:val="0"/>
          <w:marBottom w:val="0"/>
          <w:divBdr>
            <w:top w:val="none" w:sz="0" w:space="0" w:color="auto"/>
            <w:left w:val="none" w:sz="0" w:space="0" w:color="auto"/>
            <w:bottom w:val="none" w:sz="0" w:space="0" w:color="auto"/>
            <w:right w:val="none" w:sz="0" w:space="0" w:color="auto"/>
          </w:divBdr>
        </w:div>
        <w:div w:id="191190196">
          <w:marLeft w:val="480"/>
          <w:marRight w:val="0"/>
          <w:marTop w:val="0"/>
          <w:marBottom w:val="0"/>
          <w:divBdr>
            <w:top w:val="none" w:sz="0" w:space="0" w:color="auto"/>
            <w:left w:val="none" w:sz="0" w:space="0" w:color="auto"/>
            <w:bottom w:val="none" w:sz="0" w:space="0" w:color="auto"/>
            <w:right w:val="none" w:sz="0" w:space="0" w:color="auto"/>
          </w:divBdr>
        </w:div>
        <w:div w:id="1662537873">
          <w:marLeft w:val="480"/>
          <w:marRight w:val="0"/>
          <w:marTop w:val="0"/>
          <w:marBottom w:val="0"/>
          <w:divBdr>
            <w:top w:val="none" w:sz="0" w:space="0" w:color="auto"/>
            <w:left w:val="none" w:sz="0" w:space="0" w:color="auto"/>
            <w:bottom w:val="none" w:sz="0" w:space="0" w:color="auto"/>
            <w:right w:val="none" w:sz="0" w:space="0" w:color="auto"/>
          </w:divBdr>
        </w:div>
        <w:div w:id="1279066986">
          <w:marLeft w:val="480"/>
          <w:marRight w:val="0"/>
          <w:marTop w:val="0"/>
          <w:marBottom w:val="0"/>
          <w:divBdr>
            <w:top w:val="none" w:sz="0" w:space="0" w:color="auto"/>
            <w:left w:val="none" w:sz="0" w:space="0" w:color="auto"/>
            <w:bottom w:val="none" w:sz="0" w:space="0" w:color="auto"/>
            <w:right w:val="none" w:sz="0" w:space="0" w:color="auto"/>
          </w:divBdr>
        </w:div>
        <w:div w:id="2053537761">
          <w:marLeft w:val="480"/>
          <w:marRight w:val="0"/>
          <w:marTop w:val="0"/>
          <w:marBottom w:val="0"/>
          <w:divBdr>
            <w:top w:val="none" w:sz="0" w:space="0" w:color="auto"/>
            <w:left w:val="none" w:sz="0" w:space="0" w:color="auto"/>
            <w:bottom w:val="none" w:sz="0" w:space="0" w:color="auto"/>
            <w:right w:val="none" w:sz="0" w:space="0" w:color="auto"/>
          </w:divBdr>
        </w:div>
        <w:div w:id="735082116">
          <w:marLeft w:val="480"/>
          <w:marRight w:val="0"/>
          <w:marTop w:val="0"/>
          <w:marBottom w:val="0"/>
          <w:divBdr>
            <w:top w:val="none" w:sz="0" w:space="0" w:color="auto"/>
            <w:left w:val="none" w:sz="0" w:space="0" w:color="auto"/>
            <w:bottom w:val="none" w:sz="0" w:space="0" w:color="auto"/>
            <w:right w:val="none" w:sz="0" w:space="0" w:color="auto"/>
          </w:divBdr>
        </w:div>
        <w:div w:id="1912110879">
          <w:marLeft w:val="480"/>
          <w:marRight w:val="0"/>
          <w:marTop w:val="0"/>
          <w:marBottom w:val="0"/>
          <w:divBdr>
            <w:top w:val="none" w:sz="0" w:space="0" w:color="auto"/>
            <w:left w:val="none" w:sz="0" w:space="0" w:color="auto"/>
            <w:bottom w:val="none" w:sz="0" w:space="0" w:color="auto"/>
            <w:right w:val="none" w:sz="0" w:space="0" w:color="auto"/>
          </w:divBdr>
        </w:div>
        <w:div w:id="4405762">
          <w:marLeft w:val="480"/>
          <w:marRight w:val="0"/>
          <w:marTop w:val="0"/>
          <w:marBottom w:val="0"/>
          <w:divBdr>
            <w:top w:val="none" w:sz="0" w:space="0" w:color="auto"/>
            <w:left w:val="none" w:sz="0" w:space="0" w:color="auto"/>
            <w:bottom w:val="none" w:sz="0" w:space="0" w:color="auto"/>
            <w:right w:val="none" w:sz="0" w:space="0" w:color="auto"/>
          </w:divBdr>
        </w:div>
        <w:div w:id="566189142">
          <w:marLeft w:val="480"/>
          <w:marRight w:val="0"/>
          <w:marTop w:val="0"/>
          <w:marBottom w:val="0"/>
          <w:divBdr>
            <w:top w:val="none" w:sz="0" w:space="0" w:color="auto"/>
            <w:left w:val="none" w:sz="0" w:space="0" w:color="auto"/>
            <w:bottom w:val="none" w:sz="0" w:space="0" w:color="auto"/>
            <w:right w:val="none" w:sz="0" w:space="0" w:color="auto"/>
          </w:divBdr>
        </w:div>
        <w:div w:id="1361392918">
          <w:marLeft w:val="480"/>
          <w:marRight w:val="0"/>
          <w:marTop w:val="0"/>
          <w:marBottom w:val="0"/>
          <w:divBdr>
            <w:top w:val="none" w:sz="0" w:space="0" w:color="auto"/>
            <w:left w:val="none" w:sz="0" w:space="0" w:color="auto"/>
            <w:bottom w:val="none" w:sz="0" w:space="0" w:color="auto"/>
            <w:right w:val="none" w:sz="0" w:space="0" w:color="auto"/>
          </w:divBdr>
        </w:div>
        <w:div w:id="595132866">
          <w:marLeft w:val="480"/>
          <w:marRight w:val="0"/>
          <w:marTop w:val="0"/>
          <w:marBottom w:val="0"/>
          <w:divBdr>
            <w:top w:val="none" w:sz="0" w:space="0" w:color="auto"/>
            <w:left w:val="none" w:sz="0" w:space="0" w:color="auto"/>
            <w:bottom w:val="none" w:sz="0" w:space="0" w:color="auto"/>
            <w:right w:val="none" w:sz="0" w:space="0" w:color="auto"/>
          </w:divBdr>
        </w:div>
        <w:div w:id="1266111612">
          <w:marLeft w:val="480"/>
          <w:marRight w:val="0"/>
          <w:marTop w:val="0"/>
          <w:marBottom w:val="0"/>
          <w:divBdr>
            <w:top w:val="none" w:sz="0" w:space="0" w:color="auto"/>
            <w:left w:val="none" w:sz="0" w:space="0" w:color="auto"/>
            <w:bottom w:val="none" w:sz="0" w:space="0" w:color="auto"/>
            <w:right w:val="none" w:sz="0" w:space="0" w:color="auto"/>
          </w:divBdr>
        </w:div>
        <w:div w:id="843785140">
          <w:marLeft w:val="480"/>
          <w:marRight w:val="0"/>
          <w:marTop w:val="0"/>
          <w:marBottom w:val="0"/>
          <w:divBdr>
            <w:top w:val="none" w:sz="0" w:space="0" w:color="auto"/>
            <w:left w:val="none" w:sz="0" w:space="0" w:color="auto"/>
            <w:bottom w:val="none" w:sz="0" w:space="0" w:color="auto"/>
            <w:right w:val="none" w:sz="0" w:space="0" w:color="auto"/>
          </w:divBdr>
        </w:div>
        <w:div w:id="342169819">
          <w:marLeft w:val="480"/>
          <w:marRight w:val="0"/>
          <w:marTop w:val="0"/>
          <w:marBottom w:val="0"/>
          <w:divBdr>
            <w:top w:val="none" w:sz="0" w:space="0" w:color="auto"/>
            <w:left w:val="none" w:sz="0" w:space="0" w:color="auto"/>
            <w:bottom w:val="none" w:sz="0" w:space="0" w:color="auto"/>
            <w:right w:val="none" w:sz="0" w:space="0" w:color="auto"/>
          </w:divBdr>
        </w:div>
        <w:div w:id="79915414">
          <w:marLeft w:val="480"/>
          <w:marRight w:val="0"/>
          <w:marTop w:val="0"/>
          <w:marBottom w:val="0"/>
          <w:divBdr>
            <w:top w:val="none" w:sz="0" w:space="0" w:color="auto"/>
            <w:left w:val="none" w:sz="0" w:space="0" w:color="auto"/>
            <w:bottom w:val="none" w:sz="0" w:space="0" w:color="auto"/>
            <w:right w:val="none" w:sz="0" w:space="0" w:color="auto"/>
          </w:divBdr>
        </w:div>
        <w:div w:id="736829818">
          <w:marLeft w:val="480"/>
          <w:marRight w:val="0"/>
          <w:marTop w:val="0"/>
          <w:marBottom w:val="0"/>
          <w:divBdr>
            <w:top w:val="none" w:sz="0" w:space="0" w:color="auto"/>
            <w:left w:val="none" w:sz="0" w:space="0" w:color="auto"/>
            <w:bottom w:val="none" w:sz="0" w:space="0" w:color="auto"/>
            <w:right w:val="none" w:sz="0" w:space="0" w:color="auto"/>
          </w:divBdr>
        </w:div>
        <w:div w:id="332072026">
          <w:marLeft w:val="480"/>
          <w:marRight w:val="0"/>
          <w:marTop w:val="0"/>
          <w:marBottom w:val="0"/>
          <w:divBdr>
            <w:top w:val="none" w:sz="0" w:space="0" w:color="auto"/>
            <w:left w:val="none" w:sz="0" w:space="0" w:color="auto"/>
            <w:bottom w:val="none" w:sz="0" w:space="0" w:color="auto"/>
            <w:right w:val="none" w:sz="0" w:space="0" w:color="auto"/>
          </w:divBdr>
        </w:div>
        <w:div w:id="1607036645">
          <w:marLeft w:val="480"/>
          <w:marRight w:val="0"/>
          <w:marTop w:val="0"/>
          <w:marBottom w:val="0"/>
          <w:divBdr>
            <w:top w:val="none" w:sz="0" w:space="0" w:color="auto"/>
            <w:left w:val="none" w:sz="0" w:space="0" w:color="auto"/>
            <w:bottom w:val="none" w:sz="0" w:space="0" w:color="auto"/>
            <w:right w:val="none" w:sz="0" w:space="0" w:color="auto"/>
          </w:divBdr>
        </w:div>
        <w:div w:id="270475347">
          <w:marLeft w:val="480"/>
          <w:marRight w:val="0"/>
          <w:marTop w:val="0"/>
          <w:marBottom w:val="0"/>
          <w:divBdr>
            <w:top w:val="none" w:sz="0" w:space="0" w:color="auto"/>
            <w:left w:val="none" w:sz="0" w:space="0" w:color="auto"/>
            <w:bottom w:val="none" w:sz="0" w:space="0" w:color="auto"/>
            <w:right w:val="none" w:sz="0" w:space="0" w:color="auto"/>
          </w:divBdr>
        </w:div>
        <w:div w:id="2124878001">
          <w:marLeft w:val="480"/>
          <w:marRight w:val="0"/>
          <w:marTop w:val="0"/>
          <w:marBottom w:val="0"/>
          <w:divBdr>
            <w:top w:val="none" w:sz="0" w:space="0" w:color="auto"/>
            <w:left w:val="none" w:sz="0" w:space="0" w:color="auto"/>
            <w:bottom w:val="none" w:sz="0" w:space="0" w:color="auto"/>
            <w:right w:val="none" w:sz="0" w:space="0" w:color="auto"/>
          </w:divBdr>
        </w:div>
        <w:div w:id="1525049842">
          <w:marLeft w:val="480"/>
          <w:marRight w:val="0"/>
          <w:marTop w:val="0"/>
          <w:marBottom w:val="0"/>
          <w:divBdr>
            <w:top w:val="none" w:sz="0" w:space="0" w:color="auto"/>
            <w:left w:val="none" w:sz="0" w:space="0" w:color="auto"/>
            <w:bottom w:val="none" w:sz="0" w:space="0" w:color="auto"/>
            <w:right w:val="none" w:sz="0" w:space="0" w:color="auto"/>
          </w:divBdr>
        </w:div>
        <w:div w:id="627510308">
          <w:marLeft w:val="480"/>
          <w:marRight w:val="0"/>
          <w:marTop w:val="0"/>
          <w:marBottom w:val="0"/>
          <w:divBdr>
            <w:top w:val="none" w:sz="0" w:space="0" w:color="auto"/>
            <w:left w:val="none" w:sz="0" w:space="0" w:color="auto"/>
            <w:bottom w:val="none" w:sz="0" w:space="0" w:color="auto"/>
            <w:right w:val="none" w:sz="0" w:space="0" w:color="auto"/>
          </w:divBdr>
        </w:div>
        <w:div w:id="1180043316">
          <w:marLeft w:val="480"/>
          <w:marRight w:val="0"/>
          <w:marTop w:val="0"/>
          <w:marBottom w:val="0"/>
          <w:divBdr>
            <w:top w:val="none" w:sz="0" w:space="0" w:color="auto"/>
            <w:left w:val="none" w:sz="0" w:space="0" w:color="auto"/>
            <w:bottom w:val="none" w:sz="0" w:space="0" w:color="auto"/>
            <w:right w:val="none" w:sz="0" w:space="0" w:color="auto"/>
          </w:divBdr>
        </w:div>
        <w:div w:id="1718699067">
          <w:marLeft w:val="480"/>
          <w:marRight w:val="0"/>
          <w:marTop w:val="0"/>
          <w:marBottom w:val="0"/>
          <w:divBdr>
            <w:top w:val="none" w:sz="0" w:space="0" w:color="auto"/>
            <w:left w:val="none" w:sz="0" w:space="0" w:color="auto"/>
            <w:bottom w:val="none" w:sz="0" w:space="0" w:color="auto"/>
            <w:right w:val="none" w:sz="0" w:space="0" w:color="auto"/>
          </w:divBdr>
        </w:div>
        <w:div w:id="726614008">
          <w:marLeft w:val="480"/>
          <w:marRight w:val="0"/>
          <w:marTop w:val="0"/>
          <w:marBottom w:val="0"/>
          <w:divBdr>
            <w:top w:val="none" w:sz="0" w:space="0" w:color="auto"/>
            <w:left w:val="none" w:sz="0" w:space="0" w:color="auto"/>
            <w:bottom w:val="none" w:sz="0" w:space="0" w:color="auto"/>
            <w:right w:val="none" w:sz="0" w:space="0" w:color="auto"/>
          </w:divBdr>
        </w:div>
        <w:div w:id="509491269">
          <w:marLeft w:val="480"/>
          <w:marRight w:val="0"/>
          <w:marTop w:val="0"/>
          <w:marBottom w:val="0"/>
          <w:divBdr>
            <w:top w:val="none" w:sz="0" w:space="0" w:color="auto"/>
            <w:left w:val="none" w:sz="0" w:space="0" w:color="auto"/>
            <w:bottom w:val="none" w:sz="0" w:space="0" w:color="auto"/>
            <w:right w:val="none" w:sz="0" w:space="0" w:color="auto"/>
          </w:divBdr>
        </w:div>
        <w:div w:id="1023239922">
          <w:marLeft w:val="480"/>
          <w:marRight w:val="0"/>
          <w:marTop w:val="0"/>
          <w:marBottom w:val="0"/>
          <w:divBdr>
            <w:top w:val="none" w:sz="0" w:space="0" w:color="auto"/>
            <w:left w:val="none" w:sz="0" w:space="0" w:color="auto"/>
            <w:bottom w:val="none" w:sz="0" w:space="0" w:color="auto"/>
            <w:right w:val="none" w:sz="0" w:space="0" w:color="auto"/>
          </w:divBdr>
        </w:div>
        <w:div w:id="1938832457">
          <w:marLeft w:val="480"/>
          <w:marRight w:val="0"/>
          <w:marTop w:val="0"/>
          <w:marBottom w:val="0"/>
          <w:divBdr>
            <w:top w:val="none" w:sz="0" w:space="0" w:color="auto"/>
            <w:left w:val="none" w:sz="0" w:space="0" w:color="auto"/>
            <w:bottom w:val="none" w:sz="0" w:space="0" w:color="auto"/>
            <w:right w:val="none" w:sz="0" w:space="0" w:color="auto"/>
          </w:divBdr>
        </w:div>
        <w:div w:id="227158844">
          <w:marLeft w:val="480"/>
          <w:marRight w:val="0"/>
          <w:marTop w:val="0"/>
          <w:marBottom w:val="0"/>
          <w:divBdr>
            <w:top w:val="none" w:sz="0" w:space="0" w:color="auto"/>
            <w:left w:val="none" w:sz="0" w:space="0" w:color="auto"/>
            <w:bottom w:val="none" w:sz="0" w:space="0" w:color="auto"/>
            <w:right w:val="none" w:sz="0" w:space="0" w:color="auto"/>
          </w:divBdr>
        </w:div>
        <w:div w:id="446704122">
          <w:marLeft w:val="480"/>
          <w:marRight w:val="0"/>
          <w:marTop w:val="0"/>
          <w:marBottom w:val="0"/>
          <w:divBdr>
            <w:top w:val="none" w:sz="0" w:space="0" w:color="auto"/>
            <w:left w:val="none" w:sz="0" w:space="0" w:color="auto"/>
            <w:bottom w:val="none" w:sz="0" w:space="0" w:color="auto"/>
            <w:right w:val="none" w:sz="0" w:space="0" w:color="auto"/>
          </w:divBdr>
        </w:div>
        <w:div w:id="1658267851">
          <w:marLeft w:val="480"/>
          <w:marRight w:val="0"/>
          <w:marTop w:val="0"/>
          <w:marBottom w:val="0"/>
          <w:divBdr>
            <w:top w:val="none" w:sz="0" w:space="0" w:color="auto"/>
            <w:left w:val="none" w:sz="0" w:space="0" w:color="auto"/>
            <w:bottom w:val="none" w:sz="0" w:space="0" w:color="auto"/>
            <w:right w:val="none" w:sz="0" w:space="0" w:color="auto"/>
          </w:divBdr>
        </w:div>
        <w:div w:id="2004816456">
          <w:marLeft w:val="480"/>
          <w:marRight w:val="0"/>
          <w:marTop w:val="0"/>
          <w:marBottom w:val="0"/>
          <w:divBdr>
            <w:top w:val="none" w:sz="0" w:space="0" w:color="auto"/>
            <w:left w:val="none" w:sz="0" w:space="0" w:color="auto"/>
            <w:bottom w:val="none" w:sz="0" w:space="0" w:color="auto"/>
            <w:right w:val="none" w:sz="0" w:space="0" w:color="auto"/>
          </w:divBdr>
        </w:div>
        <w:div w:id="998384993">
          <w:marLeft w:val="480"/>
          <w:marRight w:val="0"/>
          <w:marTop w:val="0"/>
          <w:marBottom w:val="0"/>
          <w:divBdr>
            <w:top w:val="none" w:sz="0" w:space="0" w:color="auto"/>
            <w:left w:val="none" w:sz="0" w:space="0" w:color="auto"/>
            <w:bottom w:val="none" w:sz="0" w:space="0" w:color="auto"/>
            <w:right w:val="none" w:sz="0" w:space="0" w:color="auto"/>
          </w:divBdr>
        </w:div>
        <w:div w:id="194009067">
          <w:marLeft w:val="480"/>
          <w:marRight w:val="0"/>
          <w:marTop w:val="0"/>
          <w:marBottom w:val="0"/>
          <w:divBdr>
            <w:top w:val="none" w:sz="0" w:space="0" w:color="auto"/>
            <w:left w:val="none" w:sz="0" w:space="0" w:color="auto"/>
            <w:bottom w:val="none" w:sz="0" w:space="0" w:color="auto"/>
            <w:right w:val="none" w:sz="0" w:space="0" w:color="auto"/>
          </w:divBdr>
        </w:div>
      </w:divsChild>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5781238">
      <w:marLeft w:val="48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0947489">
      <w:marLeft w:val="480"/>
      <w:marRight w:val="0"/>
      <w:marTop w:val="0"/>
      <w:marBottom w:val="0"/>
      <w:divBdr>
        <w:top w:val="none" w:sz="0" w:space="0" w:color="auto"/>
        <w:left w:val="none" w:sz="0" w:space="0" w:color="auto"/>
        <w:bottom w:val="none" w:sz="0" w:space="0" w:color="auto"/>
        <w:right w:val="none" w:sz="0" w:space="0" w:color="auto"/>
      </w:divBdr>
    </w:div>
    <w:div w:id="1512329977">
      <w:marLeft w:val="48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5998838">
      <w:marLeft w:val="48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7698080">
      <w:marLeft w:val="48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18277181">
      <w:bodyDiv w:val="1"/>
      <w:marLeft w:val="0"/>
      <w:marRight w:val="0"/>
      <w:marTop w:val="0"/>
      <w:marBottom w:val="0"/>
      <w:divBdr>
        <w:top w:val="none" w:sz="0" w:space="0" w:color="auto"/>
        <w:left w:val="none" w:sz="0" w:space="0" w:color="auto"/>
        <w:bottom w:val="none" w:sz="0" w:space="0" w:color="auto"/>
        <w:right w:val="none" w:sz="0" w:space="0" w:color="auto"/>
      </w:divBdr>
    </w:div>
    <w:div w:id="1518351833">
      <w:bodyDiv w:val="1"/>
      <w:marLeft w:val="0"/>
      <w:marRight w:val="0"/>
      <w:marTop w:val="0"/>
      <w:marBottom w:val="0"/>
      <w:divBdr>
        <w:top w:val="none" w:sz="0" w:space="0" w:color="auto"/>
        <w:left w:val="none" w:sz="0" w:space="0" w:color="auto"/>
        <w:bottom w:val="none" w:sz="0" w:space="0" w:color="auto"/>
        <w:right w:val="none" w:sz="0" w:space="0" w:color="auto"/>
      </w:divBdr>
    </w:div>
    <w:div w:id="1519544433">
      <w:marLeft w:val="480"/>
      <w:marRight w:val="0"/>
      <w:marTop w:val="0"/>
      <w:marBottom w:val="0"/>
      <w:divBdr>
        <w:top w:val="none" w:sz="0" w:space="0" w:color="auto"/>
        <w:left w:val="none" w:sz="0" w:space="0" w:color="auto"/>
        <w:bottom w:val="none" w:sz="0" w:space="0" w:color="auto"/>
        <w:right w:val="none" w:sz="0" w:space="0" w:color="auto"/>
      </w:divBdr>
    </w:div>
    <w:div w:id="1521505204">
      <w:marLeft w:val="48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2351725">
      <w:marLeft w:val="48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089698">
      <w:bodyDiv w:val="1"/>
      <w:marLeft w:val="0"/>
      <w:marRight w:val="0"/>
      <w:marTop w:val="0"/>
      <w:marBottom w:val="0"/>
      <w:divBdr>
        <w:top w:val="none" w:sz="0" w:space="0" w:color="auto"/>
        <w:left w:val="none" w:sz="0" w:space="0" w:color="auto"/>
        <w:bottom w:val="none" w:sz="0" w:space="0" w:color="auto"/>
        <w:right w:val="none" w:sz="0" w:space="0" w:color="auto"/>
      </w:divBdr>
      <w:divsChild>
        <w:div w:id="308630119">
          <w:marLeft w:val="480"/>
          <w:marRight w:val="0"/>
          <w:marTop w:val="0"/>
          <w:marBottom w:val="0"/>
          <w:divBdr>
            <w:top w:val="none" w:sz="0" w:space="0" w:color="auto"/>
            <w:left w:val="none" w:sz="0" w:space="0" w:color="auto"/>
            <w:bottom w:val="none" w:sz="0" w:space="0" w:color="auto"/>
            <w:right w:val="none" w:sz="0" w:space="0" w:color="auto"/>
          </w:divBdr>
        </w:div>
        <w:div w:id="1355185479">
          <w:marLeft w:val="480"/>
          <w:marRight w:val="0"/>
          <w:marTop w:val="0"/>
          <w:marBottom w:val="0"/>
          <w:divBdr>
            <w:top w:val="none" w:sz="0" w:space="0" w:color="auto"/>
            <w:left w:val="none" w:sz="0" w:space="0" w:color="auto"/>
            <w:bottom w:val="none" w:sz="0" w:space="0" w:color="auto"/>
            <w:right w:val="none" w:sz="0" w:space="0" w:color="auto"/>
          </w:divBdr>
        </w:div>
        <w:div w:id="1078593506">
          <w:marLeft w:val="480"/>
          <w:marRight w:val="0"/>
          <w:marTop w:val="0"/>
          <w:marBottom w:val="0"/>
          <w:divBdr>
            <w:top w:val="none" w:sz="0" w:space="0" w:color="auto"/>
            <w:left w:val="none" w:sz="0" w:space="0" w:color="auto"/>
            <w:bottom w:val="none" w:sz="0" w:space="0" w:color="auto"/>
            <w:right w:val="none" w:sz="0" w:space="0" w:color="auto"/>
          </w:divBdr>
        </w:div>
        <w:div w:id="176772490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98787405">
          <w:marLeft w:val="480"/>
          <w:marRight w:val="0"/>
          <w:marTop w:val="0"/>
          <w:marBottom w:val="0"/>
          <w:divBdr>
            <w:top w:val="none" w:sz="0" w:space="0" w:color="auto"/>
            <w:left w:val="none" w:sz="0" w:space="0" w:color="auto"/>
            <w:bottom w:val="none" w:sz="0" w:space="0" w:color="auto"/>
            <w:right w:val="none" w:sz="0" w:space="0" w:color="auto"/>
          </w:divBdr>
        </w:div>
        <w:div w:id="1893230474">
          <w:marLeft w:val="480"/>
          <w:marRight w:val="0"/>
          <w:marTop w:val="0"/>
          <w:marBottom w:val="0"/>
          <w:divBdr>
            <w:top w:val="none" w:sz="0" w:space="0" w:color="auto"/>
            <w:left w:val="none" w:sz="0" w:space="0" w:color="auto"/>
            <w:bottom w:val="none" w:sz="0" w:space="0" w:color="auto"/>
            <w:right w:val="none" w:sz="0" w:space="0" w:color="auto"/>
          </w:divBdr>
        </w:div>
        <w:div w:id="2027519654">
          <w:marLeft w:val="480"/>
          <w:marRight w:val="0"/>
          <w:marTop w:val="0"/>
          <w:marBottom w:val="0"/>
          <w:divBdr>
            <w:top w:val="none" w:sz="0" w:space="0" w:color="auto"/>
            <w:left w:val="none" w:sz="0" w:space="0" w:color="auto"/>
            <w:bottom w:val="none" w:sz="0" w:space="0" w:color="auto"/>
            <w:right w:val="none" w:sz="0" w:space="0" w:color="auto"/>
          </w:divBdr>
        </w:div>
        <w:div w:id="260769219">
          <w:marLeft w:val="480"/>
          <w:marRight w:val="0"/>
          <w:marTop w:val="0"/>
          <w:marBottom w:val="0"/>
          <w:divBdr>
            <w:top w:val="none" w:sz="0" w:space="0" w:color="auto"/>
            <w:left w:val="none" w:sz="0" w:space="0" w:color="auto"/>
            <w:bottom w:val="none" w:sz="0" w:space="0" w:color="auto"/>
            <w:right w:val="none" w:sz="0" w:space="0" w:color="auto"/>
          </w:divBdr>
        </w:div>
        <w:div w:id="1815178058">
          <w:marLeft w:val="480"/>
          <w:marRight w:val="0"/>
          <w:marTop w:val="0"/>
          <w:marBottom w:val="0"/>
          <w:divBdr>
            <w:top w:val="none" w:sz="0" w:space="0" w:color="auto"/>
            <w:left w:val="none" w:sz="0" w:space="0" w:color="auto"/>
            <w:bottom w:val="none" w:sz="0" w:space="0" w:color="auto"/>
            <w:right w:val="none" w:sz="0" w:space="0" w:color="auto"/>
          </w:divBdr>
        </w:div>
        <w:div w:id="1376126377">
          <w:marLeft w:val="480"/>
          <w:marRight w:val="0"/>
          <w:marTop w:val="0"/>
          <w:marBottom w:val="0"/>
          <w:divBdr>
            <w:top w:val="none" w:sz="0" w:space="0" w:color="auto"/>
            <w:left w:val="none" w:sz="0" w:space="0" w:color="auto"/>
            <w:bottom w:val="none" w:sz="0" w:space="0" w:color="auto"/>
            <w:right w:val="none" w:sz="0" w:space="0" w:color="auto"/>
          </w:divBdr>
        </w:div>
        <w:div w:id="392581257">
          <w:marLeft w:val="480"/>
          <w:marRight w:val="0"/>
          <w:marTop w:val="0"/>
          <w:marBottom w:val="0"/>
          <w:divBdr>
            <w:top w:val="none" w:sz="0" w:space="0" w:color="auto"/>
            <w:left w:val="none" w:sz="0" w:space="0" w:color="auto"/>
            <w:bottom w:val="none" w:sz="0" w:space="0" w:color="auto"/>
            <w:right w:val="none" w:sz="0" w:space="0" w:color="auto"/>
          </w:divBdr>
        </w:div>
        <w:div w:id="127279959">
          <w:marLeft w:val="480"/>
          <w:marRight w:val="0"/>
          <w:marTop w:val="0"/>
          <w:marBottom w:val="0"/>
          <w:divBdr>
            <w:top w:val="none" w:sz="0" w:space="0" w:color="auto"/>
            <w:left w:val="none" w:sz="0" w:space="0" w:color="auto"/>
            <w:bottom w:val="none" w:sz="0" w:space="0" w:color="auto"/>
            <w:right w:val="none" w:sz="0" w:space="0" w:color="auto"/>
          </w:divBdr>
        </w:div>
        <w:div w:id="910307895">
          <w:marLeft w:val="480"/>
          <w:marRight w:val="0"/>
          <w:marTop w:val="0"/>
          <w:marBottom w:val="0"/>
          <w:divBdr>
            <w:top w:val="none" w:sz="0" w:space="0" w:color="auto"/>
            <w:left w:val="none" w:sz="0" w:space="0" w:color="auto"/>
            <w:bottom w:val="none" w:sz="0" w:space="0" w:color="auto"/>
            <w:right w:val="none" w:sz="0" w:space="0" w:color="auto"/>
          </w:divBdr>
        </w:div>
        <w:div w:id="46489394">
          <w:marLeft w:val="480"/>
          <w:marRight w:val="0"/>
          <w:marTop w:val="0"/>
          <w:marBottom w:val="0"/>
          <w:divBdr>
            <w:top w:val="none" w:sz="0" w:space="0" w:color="auto"/>
            <w:left w:val="none" w:sz="0" w:space="0" w:color="auto"/>
            <w:bottom w:val="none" w:sz="0" w:space="0" w:color="auto"/>
            <w:right w:val="none" w:sz="0" w:space="0" w:color="auto"/>
          </w:divBdr>
        </w:div>
        <w:div w:id="1575554600">
          <w:marLeft w:val="480"/>
          <w:marRight w:val="0"/>
          <w:marTop w:val="0"/>
          <w:marBottom w:val="0"/>
          <w:divBdr>
            <w:top w:val="none" w:sz="0" w:space="0" w:color="auto"/>
            <w:left w:val="none" w:sz="0" w:space="0" w:color="auto"/>
            <w:bottom w:val="none" w:sz="0" w:space="0" w:color="auto"/>
            <w:right w:val="none" w:sz="0" w:space="0" w:color="auto"/>
          </w:divBdr>
        </w:div>
        <w:div w:id="637419455">
          <w:marLeft w:val="480"/>
          <w:marRight w:val="0"/>
          <w:marTop w:val="0"/>
          <w:marBottom w:val="0"/>
          <w:divBdr>
            <w:top w:val="none" w:sz="0" w:space="0" w:color="auto"/>
            <w:left w:val="none" w:sz="0" w:space="0" w:color="auto"/>
            <w:bottom w:val="none" w:sz="0" w:space="0" w:color="auto"/>
            <w:right w:val="none" w:sz="0" w:space="0" w:color="auto"/>
          </w:divBdr>
        </w:div>
        <w:div w:id="1728986875">
          <w:marLeft w:val="480"/>
          <w:marRight w:val="0"/>
          <w:marTop w:val="0"/>
          <w:marBottom w:val="0"/>
          <w:divBdr>
            <w:top w:val="none" w:sz="0" w:space="0" w:color="auto"/>
            <w:left w:val="none" w:sz="0" w:space="0" w:color="auto"/>
            <w:bottom w:val="none" w:sz="0" w:space="0" w:color="auto"/>
            <w:right w:val="none" w:sz="0" w:space="0" w:color="auto"/>
          </w:divBdr>
        </w:div>
        <w:div w:id="375660931">
          <w:marLeft w:val="480"/>
          <w:marRight w:val="0"/>
          <w:marTop w:val="0"/>
          <w:marBottom w:val="0"/>
          <w:divBdr>
            <w:top w:val="none" w:sz="0" w:space="0" w:color="auto"/>
            <w:left w:val="none" w:sz="0" w:space="0" w:color="auto"/>
            <w:bottom w:val="none" w:sz="0" w:space="0" w:color="auto"/>
            <w:right w:val="none" w:sz="0" w:space="0" w:color="auto"/>
          </w:divBdr>
        </w:div>
        <w:div w:id="445542993">
          <w:marLeft w:val="480"/>
          <w:marRight w:val="0"/>
          <w:marTop w:val="0"/>
          <w:marBottom w:val="0"/>
          <w:divBdr>
            <w:top w:val="none" w:sz="0" w:space="0" w:color="auto"/>
            <w:left w:val="none" w:sz="0" w:space="0" w:color="auto"/>
            <w:bottom w:val="none" w:sz="0" w:space="0" w:color="auto"/>
            <w:right w:val="none" w:sz="0" w:space="0" w:color="auto"/>
          </w:divBdr>
        </w:div>
        <w:div w:id="1061565356">
          <w:marLeft w:val="480"/>
          <w:marRight w:val="0"/>
          <w:marTop w:val="0"/>
          <w:marBottom w:val="0"/>
          <w:divBdr>
            <w:top w:val="none" w:sz="0" w:space="0" w:color="auto"/>
            <w:left w:val="none" w:sz="0" w:space="0" w:color="auto"/>
            <w:bottom w:val="none" w:sz="0" w:space="0" w:color="auto"/>
            <w:right w:val="none" w:sz="0" w:space="0" w:color="auto"/>
          </w:divBdr>
        </w:div>
        <w:div w:id="462383322">
          <w:marLeft w:val="480"/>
          <w:marRight w:val="0"/>
          <w:marTop w:val="0"/>
          <w:marBottom w:val="0"/>
          <w:divBdr>
            <w:top w:val="none" w:sz="0" w:space="0" w:color="auto"/>
            <w:left w:val="none" w:sz="0" w:space="0" w:color="auto"/>
            <w:bottom w:val="none" w:sz="0" w:space="0" w:color="auto"/>
            <w:right w:val="none" w:sz="0" w:space="0" w:color="auto"/>
          </w:divBdr>
        </w:div>
        <w:div w:id="414789290">
          <w:marLeft w:val="480"/>
          <w:marRight w:val="0"/>
          <w:marTop w:val="0"/>
          <w:marBottom w:val="0"/>
          <w:divBdr>
            <w:top w:val="none" w:sz="0" w:space="0" w:color="auto"/>
            <w:left w:val="none" w:sz="0" w:space="0" w:color="auto"/>
            <w:bottom w:val="none" w:sz="0" w:space="0" w:color="auto"/>
            <w:right w:val="none" w:sz="0" w:space="0" w:color="auto"/>
          </w:divBdr>
        </w:div>
        <w:div w:id="1859274938">
          <w:marLeft w:val="480"/>
          <w:marRight w:val="0"/>
          <w:marTop w:val="0"/>
          <w:marBottom w:val="0"/>
          <w:divBdr>
            <w:top w:val="none" w:sz="0" w:space="0" w:color="auto"/>
            <w:left w:val="none" w:sz="0" w:space="0" w:color="auto"/>
            <w:bottom w:val="none" w:sz="0" w:space="0" w:color="auto"/>
            <w:right w:val="none" w:sz="0" w:space="0" w:color="auto"/>
          </w:divBdr>
        </w:div>
        <w:div w:id="1143306174">
          <w:marLeft w:val="480"/>
          <w:marRight w:val="0"/>
          <w:marTop w:val="0"/>
          <w:marBottom w:val="0"/>
          <w:divBdr>
            <w:top w:val="none" w:sz="0" w:space="0" w:color="auto"/>
            <w:left w:val="none" w:sz="0" w:space="0" w:color="auto"/>
            <w:bottom w:val="none" w:sz="0" w:space="0" w:color="auto"/>
            <w:right w:val="none" w:sz="0" w:space="0" w:color="auto"/>
          </w:divBdr>
        </w:div>
        <w:div w:id="871649258">
          <w:marLeft w:val="480"/>
          <w:marRight w:val="0"/>
          <w:marTop w:val="0"/>
          <w:marBottom w:val="0"/>
          <w:divBdr>
            <w:top w:val="none" w:sz="0" w:space="0" w:color="auto"/>
            <w:left w:val="none" w:sz="0" w:space="0" w:color="auto"/>
            <w:bottom w:val="none" w:sz="0" w:space="0" w:color="auto"/>
            <w:right w:val="none" w:sz="0" w:space="0" w:color="auto"/>
          </w:divBdr>
        </w:div>
        <w:div w:id="1204444845">
          <w:marLeft w:val="480"/>
          <w:marRight w:val="0"/>
          <w:marTop w:val="0"/>
          <w:marBottom w:val="0"/>
          <w:divBdr>
            <w:top w:val="none" w:sz="0" w:space="0" w:color="auto"/>
            <w:left w:val="none" w:sz="0" w:space="0" w:color="auto"/>
            <w:bottom w:val="none" w:sz="0" w:space="0" w:color="auto"/>
            <w:right w:val="none" w:sz="0" w:space="0" w:color="auto"/>
          </w:divBdr>
        </w:div>
        <w:div w:id="371612027">
          <w:marLeft w:val="480"/>
          <w:marRight w:val="0"/>
          <w:marTop w:val="0"/>
          <w:marBottom w:val="0"/>
          <w:divBdr>
            <w:top w:val="none" w:sz="0" w:space="0" w:color="auto"/>
            <w:left w:val="none" w:sz="0" w:space="0" w:color="auto"/>
            <w:bottom w:val="none" w:sz="0" w:space="0" w:color="auto"/>
            <w:right w:val="none" w:sz="0" w:space="0" w:color="auto"/>
          </w:divBdr>
        </w:div>
        <w:div w:id="2082017998">
          <w:marLeft w:val="480"/>
          <w:marRight w:val="0"/>
          <w:marTop w:val="0"/>
          <w:marBottom w:val="0"/>
          <w:divBdr>
            <w:top w:val="none" w:sz="0" w:space="0" w:color="auto"/>
            <w:left w:val="none" w:sz="0" w:space="0" w:color="auto"/>
            <w:bottom w:val="none" w:sz="0" w:space="0" w:color="auto"/>
            <w:right w:val="none" w:sz="0" w:space="0" w:color="auto"/>
          </w:divBdr>
        </w:div>
        <w:div w:id="2057853934">
          <w:marLeft w:val="480"/>
          <w:marRight w:val="0"/>
          <w:marTop w:val="0"/>
          <w:marBottom w:val="0"/>
          <w:divBdr>
            <w:top w:val="none" w:sz="0" w:space="0" w:color="auto"/>
            <w:left w:val="none" w:sz="0" w:space="0" w:color="auto"/>
            <w:bottom w:val="none" w:sz="0" w:space="0" w:color="auto"/>
            <w:right w:val="none" w:sz="0" w:space="0" w:color="auto"/>
          </w:divBdr>
        </w:div>
        <w:div w:id="1314139265">
          <w:marLeft w:val="480"/>
          <w:marRight w:val="0"/>
          <w:marTop w:val="0"/>
          <w:marBottom w:val="0"/>
          <w:divBdr>
            <w:top w:val="none" w:sz="0" w:space="0" w:color="auto"/>
            <w:left w:val="none" w:sz="0" w:space="0" w:color="auto"/>
            <w:bottom w:val="none" w:sz="0" w:space="0" w:color="auto"/>
            <w:right w:val="none" w:sz="0" w:space="0" w:color="auto"/>
          </w:divBdr>
        </w:div>
        <w:div w:id="119888315">
          <w:marLeft w:val="480"/>
          <w:marRight w:val="0"/>
          <w:marTop w:val="0"/>
          <w:marBottom w:val="0"/>
          <w:divBdr>
            <w:top w:val="none" w:sz="0" w:space="0" w:color="auto"/>
            <w:left w:val="none" w:sz="0" w:space="0" w:color="auto"/>
            <w:bottom w:val="none" w:sz="0" w:space="0" w:color="auto"/>
            <w:right w:val="none" w:sz="0" w:space="0" w:color="auto"/>
          </w:divBdr>
        </w:div>
        <w:div w:id="1502624013">
          <w:marLeft w:val="480"/>
          <w:marRight w:val="0"/>
          <w:marTop w:val="0"/>
          <w:marBottom w:val="0"/>
          <w:divBdr>
            <w:top w:val="none" w:sz="0" w:space="0" w:color="auto"/>
            <w:left w:val="none" w:sz="0" w:space="0" w:color="auto"/>
            <w:bottom w:val="none" w:sz="0" w:space="0" w:color="auto"/>
            <w:right w:val="none" w:sz="0" w:space="0" w:color="auto"/>
          </w:divBdr>
        </w:div>
        <w:div w:id="2068064086">
          <w:marLeft w:val="480"/>
          <w:marRight w:val="0"/>
          <w:marTop w:val="0"/>
          <w:marBottom w:val="0"/>
          <w:divBdr>
            <w:top w:val="none" w:sz="0" w:space="0" w:color="auto"/>
            <w:left w:val="none" w:sz="0" w:space="0" w:color="auto"/>
            <w:bottom w:val="none" w:sz="0" w:space="0" w:color="auto"/>
            <w:right w:val="none" w:sz="0" w:space="0" w:color="auto"/>
          </w:divBdr>
        </w:div>
        <w:div w:id="428043816">
          <w:marLeft w:val="480"/>
          <w:marRight w:val="0"/>
          <w:marTop w:val="0"/>
          <w:marBottom w:val="0"/>
          <w:divBdr>
            <w:top w:val="none" w:sz="0" w:space="0" w:color="auto"/>
            <w:left w:val="none" w:sz="0" w:space="0" w:color="auto"/>
            <w:bottom w:val="none" w:sz="0" w:space="0" w:color="auto"/>
            <w:right w:val="none" w:sz="0" w:space="0" w:color="auto"/>
          </w:divBdr>
        </w:div>
        <w:div w:id="684015650">
          <w:marLeft w:val="480"/>
          <w:marRight w:val="0"/>
          <w:marTop w:val="0"/>
          <w:marBottom w:val="0"/>
          <w:divBdr>
            <w:top w:val="none" w:sz="0" w:space="0" w:color="auto"/>
            <w:left w:val="none" w:sz="0" w:space="0" w:color="auto"/>
            <w:bottom w:val="none" w:sz="0" w:space="0" w:color="auto"/>
            <w:right w:val="none" w:sz="0" w:space="0" w:color="auto"/>
          </w:divBdr>
        </w:div>
        <w:div w:id="631399767">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291920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4734999">
      <w:marLeft w:val="48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5733002">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7959622">
      <w:marLeft w:val="48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8739197">
      <w:marLeft w:val="48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0967178">
      <w:marLeft w:val="480"/>
      <w:marRight w:val="0"/>
      <w:marTop w:val="0"/>
      <w:marBottom w:val="0"/>
      <w:divBdr>
        <w:top w:val="none" w:sz="0" w:space="0" w:color="auto"/>
        <w:left w:val="none" w:sz="0" w:space="0" w:color="auto"/>
        <w:bottom w:val="none" w:sz="0" w:space="0" w:color="auto"/>
        <w:right w:val="none" w:sz="0" w:space="0" w:color="auto"/>
      </w:divBdr>
    </w:div>
    <w:div w:id="1543975191">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4905436">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5799125">
      <w:marLeft w:val="480"/>
      <w:marRight w:val="0"/>
      <w:marTop w:val="0"/>
      <w:marBottom w:val="0"/>
      <w:divBdr>
        <w:top w:val="none" w:sz="0" w:space="0" w:color="auto"/>
        <w:left w:val="none" w:sz="0" w:space="0" w:color="auto"/>
        <w:bottom w:val="none" w:sz="0" w:space="0" w:color="auto"/>
        <w:right w:val="none" w:sz="0" w:space="0" w:color="auto"/>
      </w:divBdr>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680428">
      <w:bodyDiv w:val="1"/>
      <w:marLeft w:val="0"/>
      <w:marRight w:val="0"/>
      <w:marTop w:val="0"/>
      <w:marBottom w:val="0"/>
      <w:divBdr>
        <w:top w:val="none" w:sz="0" w:space="0" w:color="auto"/>
        <w:left w:val="none" w:sz="0" w:space="0" w:color="auto"/>
        <w:bottom w:val="none" w:sz="0" w:space="0" w:color="auto"/>
        <w:right w:val="none" w:sz="0" w:space="0" w:color="auto"/>
      </w:divBdr>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49955783">
      <w:marLeft w:val="480"/>
      <w:marRight w:val="0"/>
      <w:marTop w:val="0"/>
      <w:marBottom w:val="0"/>
      <w:divBdr>
        <w:top w:val="none" w:sz="0" w:space="0" w:color="auto"/>
        <w:left w:val="none" w:sz="0" w:space="0" w:color="auto"/>
        <w:bottom w:val="none" w:sz="0" w:space="0" w:color="auto"/>
        <w:right w:val="none" w:sz="0" w:space="0" w:color="auto"/>
      </w:divBdr>
    </w:div>
    <w:div w:id="1552838352">
      <w:marLeft w:val="48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4388011">
      <w:marLeft w:val="480"/>
      <w:marRight w:val="0"/>
      <w:marTop w:val="0"/>
      <w:marBottom w:val="0"/>
      <w:divBdr>
        <w:top w:val="none" w:sz="0" w:space="0" w:color="auto"/>
        <w:left w:val="none" w:sz="0" w:space="0" w:color="auto"/>
        <w:bottom w:val="none" w:sz="0" w:space="0" w:color="auto"/>
        <w:right w:val="none" w:sz="0" w:space="0" w:color="auto"/>
      </w:divBdr>
    </w:div>
    <w:div w:id="1554465885">
      <w:marLeft w:val="48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5972158">
      <w:marLeft w:val="48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0943682">
      <w:marLeft w:val="480"/>
      <w:marRight w:val="0"/>
      <w:marTop w:val="0"/>
      <w:marBottom w:val="0"/>
      <w:divBdr>
        <w:top w:val="none" w:sz="0" w:space="0" w:color="auto"/>
        <w:left w:val="none" w:sz="0" w:space="0" w:color="auto"/>
        <w:bottom w:val="none" w:sz="0" w:space="0" w:color="auto"/>
        <w:right w:val="none" w:sz="0" w:space="0" w:color="auto"/>
      </w:divBdr>
    </w:div>
    <w:div w:id="1561017147">
      <w:bodyDiv w:val="1"/>
      <w:marLeft w:val="0"/>
      <w:marRight w:val="0"/>
      <w:marTop w:val="0"/>
      <w:marBottom w:val="0"/>
      <w:divBdr>
        <w:top w:val="none" w:sz="0" w:space="0" w:color="auto"/>
        <w:left w:val="none" w:sz="0" w:space="0" w:color="auto"/>
        <w:bottom w:val="none" w:sz="0" w:space="0" w:color="auto"/>
        <w:right w:val="none" w:sz="0" w:space="0" w:color="auto"/>
      </w:divBdr>
    </w:div>
    <w:div w:id="1563099162">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294388">
      <w:marLeft w:val="480"/>
      <w:marRight w:val="0"/>
      <w:marTop w:val="0"/>
      <w:marBottom w:val="0"/>
      <w:divBdr>
        <w:top w:val="none" w:sz="0" w:space="0" w:color="auto"/>
        <w:left w:val="none" w:sz="0" w:space="0" w:color="auto"/>
        <w:bottom w:val="none" w:sz="0" w:space="0" w:color="auto"/>
        <w:right w:val="none" w:sz="0" w:space="0" w:color="auto"/>
      </w:divBdr>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524087">
      <w:marLeft w:val="480"/>
      <w:marRight w:val="0"/>
      <w:marTop w:val="0"/>
      <w:marBottom w:val="0"/>
      <w:divBdr>
        <w:top w:val="none" w:sz="0" w:space="0" w:color="auto"/>
        <w:left w:val="none" w:sz="0" w:space="0" w:color="auto"/>
        <w:bottom w:val="none" w:sz="0" w:space="0" w:color="auto"/>
        <w:right w:val="none" w:sz="0" w:space="0" w:color="auto"/>
      </w:divBdr>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5798280">
      <w:marLeft w:val="48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8953267">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3152702">
      <w:marLeft w:val="480"/>
      <w:marRight w:val="0"/>
      <w:marTop w:val="0"/>
      <w:marBottom w:val="0"/>
      <w:divBdr>
        <w:top w:val="none" w:sz="0" w:space="0" w:color="auto"/>
        <w:left w:val="none" w:sz="0" w:space="0" w:color="auto"/>
        <w:bottom w:val="none" w:sz="0" w:space="0" w:color="auto"/>
        <w:right w:val="none" w:sz="0" w:space="0" w:color="auto"/>
      </w:divBdr>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79552813">
      <w:marLeft w:val="48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5720951">
      <w:marLeft w:val="480"/>
      <w:marRight w:val="0"/>
      <w:marTop w:val="0"/>
      <w:marBottom w:val="0"/>
      <w:divBdr>
        <w:top w:val="none" w:sz="0" w:space="0" w:color="auto"/>
        <w:left w:val="none" w:sz="0" w:space="0" w:color="auto"/>
        <w:bottom w:val="none" w:sz="0" w:space="0" w:color="auto"/>
        <w:right w:val="none" w:sz="0" w:space="0" w:color="auto"/>
      </w:divBdr>
    </w:div>
    <w:div w:id="1586063362">
      <w:marLeft w:val="48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0311073">
      <w:bodyDiv w:val="1"/>
      <w:marLeft w:val="0"/>
      <w:marRight w:val="0"/>
      <w:marTop w:val="0"/>
      <w:marBottom w:val="0"/>
      <w:divBdr>
        <w:top w:val="none" w:sz="0" w:space="0" w:color="auto"/>
        <w:left w:val="none" w:sz="0" w:space="0" w:color="auto"/>
        <w:bottom w:val="none" w:sz="0" w:space="0" w:color="auto"/>
        <w:right w:val="none" w:sz="0" w:space="0" w:color="auto"/>
      </w:divBdr>
    </w:div>
    <w:div w:id="1590502839">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428655">
      <w:marLeft w:val="48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1623381">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6523035">
      <w:bodyDiv w:val="1"/>
      <w:marLeft w:val="0"/>
      <w:marRight w:val="0"/>
      <w:marTop w:val="0"/>
      <w:marBottom w:val="0"/>
      <w:divBdr>
        <w:top w:val="none" w:sz="0" w:space="0" w:color="auto"/>
        <w:left w:val="none" w:sz="0" w:space="0" w:color="auto"/>
        <w:bottom w:val="none" w:sz="0" w:space="0" w:color="auto"/>
        <w:right w:val="none" w:sz="0" w:space="0" w:color="auto"/>
      </w:divBdr>
    </w:div>
    <w:div w:id="1597210536">
      <w:marLeft w:val="480"/>
      <w:marRight w:val="0"/>
      <w:marTop w:val="0"/>
      <w:marBottom w:val="0"/>
      <w:divBdr>
        <w:top w:val="none" w:sz="0" w:space="0" w:color="auto"/>
        <w:left w:val="none" w:sz="0" w:space="0" w:color="auto"/>
        <w:bottom w:val="none" w:sz="0" w:space="0" w:color="auto"/>
        <w:right w:val="none" w:sz="0" w:space="0" w:color="auto"/>
      </w:divBdr>
    </w:div>
    <w:div w:id="1597664696">
      <w:marLeft w:val="480"/>
      <w:marRight w:val="0"/>
      <w:marTop w:val="0"/>
      <w:marBottom w:val="0"/>
      <w:divBdr>
        <w:top w:val="none" w:sz="0" w:space="0" w:color="auto"/>
        <w:left w:val="none" w:sz="0" w:space="0" w:color="auto"/>
        <w:bottom w:val="none" w:sz="0" w:space="0" w:color="auto"/>
        <w:right w:val="none" w:sz="0" w:space="0" w:color="auto"/>
      </w:divBdr>
    </w:div>
    <w:div w:id="1598833398">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599675552">
      <w:bodyDiv w:val="1"/>
      <w:marLeft w:val="0"/>
      <w:marRight w:val="0"/>
      <w:marTop w:val="0"/>
      <w:marBottom w:val="0"/>
      <w:divBdr>
        <w:top w:val="none" w:sz="0" w:space="0" w:color="auto"/>
        <w:left w:val="none" w:sz="0" w:space="0" w:color="auto"/>
        <w:bottom w:val="none" w:sz="0" w:space="0" w:color="auto"/>
        <w:right w:val="none" w:sz="0" w:space="0" w:color="auto"/>
      </w:divBdr>
    </w:div>
    <w:div w:id="1599943813">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569668">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411977">
      <w:marLeft w:val="480"/>
      <w:marRight w:val="0"/>
      <w:marTop w:val="0"/>
      <w:marBottom w:val="0"/>
      <w:divBdr>
        <w:top w:val="none" w:sz="0" w:space="0" w:color="auto"/>
        <w:left w:val="none" w:sz="0" w:space="0" w:color="auto"/>
        <w:bottom w:val="none" w:sz="0" w:space="0" w:color="auto"/>
        <w:right w:val="none" w:sz="0" w:space="0" w:color="auto"/>
      </w:divBdr>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4728088">
      <w:bodyDiv w:val="1"/>
      <w:marLeft w:val="0"/>
      <w:marRight w:val="0"/>
      <w:marTop w:val="0"/>
      <w:marBottom w:val="0"/>
      <w:divBdr>
        <w:top w:val="none" w:sz="0" w:space="0" w:color="auto"/>
        <w:left w:val="none" w:sz="0" w:space="0" w:color="auto"/>
        <w:bottom w:val="none" w:sz="0" w:space="0" w:color="auto"/>
        <w:right w:val="none" w:sz="0" w:space="0" w:color="auto"/>
      </w:divBdr>
    </w:div>
    <w:div w:id="1604800175">
      <w:marLeft w:val="48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652355">
      <w:marLeft w:val="48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6227402">
      <w:marLeft w:val="48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277045">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38156">
      <w:marLeft w:val="48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4047594">
      <w:marLeft w:val="48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7635093">
      <w:marLeft w:val="48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0455831">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39406">
      <w:marLeft w:val="48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283885">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175037">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4869013">
      <w:bodyDiv w:val="1"/>
      <w:marLeft w:val="0"/>
      <w:marRight w:val="0"/>
      <w:marTop w:val="0"/>
      <w:marBottom w:val="0"/>
      <w:divBdr>
        <w:top w:val="none" w:sz="0" w:space="0" w:color="auto"/>
        <w:left w:val="none" w:sz="0" w:space="0" w:color="auto"/>
        <w:bottom w:val="none" w:sz="0" w:space="0" w:color="auto"/>
        <w:right w:val="none" w:sz="0" w:space="0" w:color="auto"/>
      </w:divBdr>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522406">
      <w:marLeft w:val="48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486131">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262274">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236310">
      <w:marLeft w:val="48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48897194">
      <w:bodyDiv w:val="1"/>
      <w:marLeft w:val="0"/>
      <w:marRight w:val="0"/>
      <w:marTop w:val="0"/>
      <w:marBottom w:val="0"/>
      <w:divBdr>
        <w:top w:val="none" w:sz="0" w:space="0" w:color="auto"/>
        <w:left w:val="none" w:sz="0" w:space="0" w:color="auto"/>
        <w:bottom w:val="none" w:sz="0" w:space="0" w:color="auto"/>
        <w:right w:val="none" w:sz="0" w:space="0" w:color="auto"/>
      </w:divBdr>
      <w:divsChild>
        <w:div w:id="512844784">
          <w:marLeft w:val="480"/>
          <w:marRight w:val="0"/>
          <w:marTop w:val="0"/>
          <w:marBottom w:val="0"/>
          <w:divBdr>
            <w:top w:val="none" w:sz="0" w:space="0" w:color="auto"/>
            <w:left w:val="none" w:sz="0" w:space="0" w:color="auto"/>
            <w:bottom w:val="none" w:sz="0" w:space="0" w:color="auto"/>
            <w:right w:val="none" w:sz="0" w:space="0" w:color="auto"/>
          </w:divBdr>
        </w:div>
        <w:div w:id="1175801712">
          <w:marLeft w:val="480"/>
          <w:marRight w:val="0"/>
          <w:marTop w:val="0"/>
          <w:marBottom w:val="0"/>
          <w:divBdr>
            <w:top w:val="none" w:sz="0" w:space="0" w:color="auto"/>
            <w:left w:val="none" w:sz="0" w:space="0" w:color="auto"/>
            <w:bottom w:val="none" w:sz="0" w:space="0" w:color="auto"/>
            <w:right w:val="none" w:sz="0" w:space="0" w:color="auto"/>
          </w:divBdr>
        </w:div>
        <w:div w:id="273750814">
          <w:marLeft w:val="480"/>
          <w:marRight w:val="0"/>
          <w:marTop w:val="0"/>
          <w:marBottom w:val="0"/>
          <w:divBdr>
            <w:top w:val="none" w:sz="0" w:space="0" w:color="auto"/>
            <w:left w:val="none" w:sz="0" w:space="0" w:color="auto"/>
            <w:bottom w:val="none" w:sz="0" w:space="0" w:color="auto"/>
            <w:right w:val="none" w:sz="0" w:space="0" w:color="auto"/>
          </w:divBdr>
        </w:div>
        <w:div w:id="156072184">
          <w:marLeft w:val="480"/>
          <w:marRight w:val="0"/>
          <w:marTop w:val="0"/>
          <w:marBottom w:val="0"/>
          <w:divBdr>
            <w:top w:val="none" w:sz="0" w:space="0" w:color="auto"/>
            <w:left w:val="none" w:sz="0" w:space="0" w:color="auto"/>
            <w:bottom w:val="none" w:sz="0" w:space="0" w:color="auto"/>
            <w:right w:val="none" w:sz="0" w:space="0" w:color="auto"/>
          </w:divBdr>
        </w:div>
        <w:div w:id="610354379">
          <w:marLeft w:val="480"/>
          <w:marRight w:val="0"/>
          <w:marTop w:val="0"/>
          <w:marBottom w:val="0"/>
          <w:divBdr>
            <w:top w:val="none" w:sz="0" w:space="0" w:color="auto"/>
            <w:left w:val="none" w:sz="0" w:space="0" w:color="auto"/>
            <w:bottom w:val="none" w:sz="0" w:space="0" w:color="auto"/>
            <w:right w:val="none" w:sz="0" w:space="0" w:color="auto"/>
          </w:divBdr>
        </w:div>
        <w:div w:id="221335216">
          <w:marLeft w:val="480"/>
          <w:marRight w:val="0"/>
          <w:marTop w:val="0"/>
          <w:marBottom w:val="0"/>
          <w:divBdr>
            <w:top w:val="none" w:sz="0" w:space="0" w:color="auto"/>
            <w:left w:val="none" w:sz="0" w:space="0" w:color="auto"/>
            <w:bottom w:val="none" w:sz="0" w:space="0" w:color="auto"/>
            <w:right w:val="none" w:sz="0" w:space="0" w:color="auto"/>
          </w:divBdr>
        </w:div>
        <w:div w:id="1694499661">
          <w:marLeft w:val="480"/>
          <w:marRight w:val="0"/>
          <w:marTop w:val="0"/>
          <w:marBottom w:val="0"/>
          <w:divBdr>
            <w:top w:val="none" w:sz="0" w:space="0" w:color="auto"/>
            <w:left w:val="none" w:sz="0" w:space="0" w:color="auto"/>
            <w:bottom w:val="none" w:sz="0" w:space="0" w:color="auto"/>
            <w:right w:val="none" w:sz="0" w:space="0" w:color="auto"/>
          </w:divBdr>
        </w:div>
        <w:div w:id="1250312712">
          <w:marLeft w:val="480"/>
          <w:marRight w:val="0"/>
          <w:marTop w:val="0"/>
          <w:marBottom w:val="0"/>
          <w:divBdr>
            <w:top w:val="none" w:sz="0" w:space="0" w:color="auto"/>
            <w:left w:val="none" w:sz="0" w:space="0" w:color="auto"/>
            <w:bottom w:val="none" w:sz="0" w:space="0" w:color="auto"/>
            <w:right w:val="none" w:sz="0" w:space="0" w:color="auto"/>
          </w:divBdr>
        </w:div>
        <w:div w:id="1744252807">
          <w:marLeft w:val="480"/>
          <w:marRight w:val="0"/>
          <w:marTop w:val="0"/>
          <w:marBottom w:val="0"/>
          <w:divBdr>
            <w:top w:val="none" w:sz="0" w:space="0" w:color="auto"/>
            <w:left w:val="none" w:sz="0" w:space="0" w:color="auto"/>
            <w:bottom w:val="none" w:sz="0" w:space="0" w:color="auto"/>
            <w:right w:val="none" w:sz="0" w:space="0" w:color="auto"/>
          </w:divBdr>
        </w:div>
        <w:div w:id="1934584242">
          <w:marLeft w:val="480"/>
          <w:marRight w:val="0"/>
          <w:marTop w:val="0"/>
          <w:marBottom w:val="0"/>
          <w:divBdr>
            <w:top w:val="none" w:sz="0" w:space="0" w:color="auto"/>
            <w:left w:val="none" w:sz="0" w:space="0" w:color="auto"/>
            <w:bottom w:val="none" w:sz="0" w:space="0" w:color="auto"/>
            <w:right w:val="none" w:sz="0" w:space="0" w:color="auto"/>
          </w:divBdr>
        </w:div>
        <w:div w:id="1804998731">
          <w:marLeft w:val="480"/>
          <w:marRight w:val="0"/>
          <w:marTop w:val="0"/>
          <w:marBottom w:val="0"/>
          <w:divBdr>
            <w:top w:val="none" w:sz="0" w:space="0" w:color="auto"/>
            <w:left w:val="none" w:sz="0" w:space="0" w:color="auto"/>
            <w:bottom w:val="none" w:sz="0" w:space="0" w:color="auto"/>
            <w:right w:val="none" w:sz="0" w:space="0" w:color="auto"/>
          </w:divBdr>
        </w:div>
        <w:div w:id="344864150">
          <w:marLeft w:val="480"/>
          <w:marRight w:val="0"/>
          <w:marTop w:val="0"/>
          <w:marBottom w:val="0"/>
          <w:divBdr>
            <w:top w:val="none" w:sz="0" w:space="0" w:color="auto"/>
            <w:left w:val="none" w:sz="0" w:space="0" w:color="auto"/>
            <w:bottom w:val="none" w:sz="0" w:space="0" w:color="auto"/>
            <w:right w:val="none" w:sz="0" w:space="0" w:color="auto"/>
          </w:divBdr>
        </w:div>
        <w:div w:id="1957250790">
          <w:marLeft w:val="480"/>
          <w:marRight w:val="0"/>
          <w:marTop w:val="0"/>
          <w:marBottom w:val="0"/>
          <w:divBdr>
            <w:top w:val="none" w:sz="0" w:space="0" w:color="auto"/>
            <w:left w:val="none" w:sz="0" w:space="0" w:color="auto"/>
            <w:bottom w:val="none" w:sz="0" w:space="0" w:color="auto"/>
            <w:right w:val="none" w:sz="0" w:space="0" w:color="auto"/>
          </w:divBdr>
        </w:div>
        <w:div w:id="845365357">
          <w:marLeft w:val="480"/>
          <w:marRight w:val="0"/>
          <w:marTop w:val="0"/>
          <w:marBottom w:val="0"/>
          <w:divBdr>
            <w:top w:val="none" w:sz="0" w:space="0" w:color="auto"/>
            <w:left w:val="none" w:sz="0" w:space="0" w:color="auto"/>
            <w:bottom w:val="none" w:sz="0" w:space="0" w:color="auto"/>
            <w:right w:val="none" w:sz="0" w:space="0" w:color="auto"/>
          </w:divBdr>
        </w:div>
        <w:div w:id="1350182455">
          <w:marLeft w:val="480"/>
          <w:marRight w:val="0"/>
          <w:marTop w:val="0"/>
          <w:marBottom w:val="0"/>
          <w:divBdr>
            <w:top w:val="none" w:sz="0" w:space="0" w:color="auto"/>
            <w:left w:val="none" w:sz="0" w:space="0" w:color="auto"/>
            <w:bottom w:val="none" w:sz="0" w:space="0" w:color="auto"/>
            <w:right w:val="none" w:sz="0" w:space="0" w:color="auto"/>
          </w:divBdr>
        </w:div>
        <w:div w:id="1112089102">
          <w:marLeft w:val="480"/>
          <w:marRight w:val="0"/>
          <w:marTop w:val="0"/>
          <w:marBottom w:val="0"/>
          <w:divBdr>
            <w:top w:val="none" w:sz="0" w:space="0" w:color="auto"/>
            <w:left w:val="none" w:sz="0" w:space="0" w:color="auto"/>
            <w:bottom w:val="none" w:sz="0" w:space="0" w:color="auto"/>
            <w:right w:val="none" w:sz="0" w:space="0" w:color="auto"/>
          </w:divBdr>
        </w:div>
        <w:div w:id="212470954">
          <w:marLeft w:val="480"/>
          <w:marRight w:val="0"/>
          <w:marTop w:val="0"/>
          <w:marBottom w:val="0"/>
          <w:divBdr>
            <w:top w:val="none" w:sz="0" w:space="0" w:color="auto"/>
            <w:left w:val="none" w:sz="0" w:space="0" w:color="auto"/>
            <w:bottom w:val="none" w:sz="0" w:space="0" w:color="auto"/>
            <w:right w:val="none" w:sz="0" w:space="0" w:color="auto"/>
          </w:divBdr>
        </w:div>
        <w:div w:id="622855134">
          <w:marLeft w:val="480"/>
          <w:marRight w:val="0"/>
          <w:marTop w:val="0"/>
          <w:marBottom w:val="0"/>
          <w:divBdr>
            <w:top w:val="none" w:sz="0" w:space="0" w:color="auto"/>
            <w:left w:val="none" w:sz="0" w:space="0" w:color="auto"/>
            <w:bottom w:val="none" w:sz="0" w:space="0" w:color="auto"/>
            <w:right w:val="none" w:sz="0" w:space="0" w:color="auto"/>
          </w:divBdr>
        </w:div>
        <w:div w:id="413824673">
          <w:marLeft w:val="480"/>
          <w:marRight w:val="0"/>
          <w:marTop w:val="0"/>
          <w:marBottom w:val="0"/>
          <w:divBdr>
            <w:top w:val="none" w:sz="0" w:space="0" w:color="auto"/>
            <w:left w:val="none" w:sz="0" w:space="0" w:color="auto"/>
            <w:bottom w:val="none" w:sz="0" w:space="0" w:color="auto"/>
            <w:right w:val="none" w:sz="0" w:space="0" w:color="auto"/>
          </w:divBdr>
        </w:div>
        <w:div w:id="2078161145">
          <w:marLeft w:val="480"/>
          <w:marRight w:val="0"/>
          <w:marTop w:val="0"/>
          <w:marBottom w:val="0"/>
          <w:divBdr>
            <w:top w:val="none" w:sz="0" w:space="0" w:color="auto"/>
            <w:left w:val="none" w:sz="0" w:space="0" w:color="auto"/>
            <w:bottom w:val="none" w:sz="0" w:space="0" w:color="auto"/>
            <w:right w:val="none" w:sz="0" w:space="0" w:color="auto"/>
          </w:divBdr>
        </w:div>
        <w:div w:id="990601307">
          <w:marLeft w:val="480"/>
          <w:marRight w:val="0"/>
          <w:marTop w:val="0"/>
          <w:marBottom w:val="0"/>
          <w:divBdr>
            <w:top w:val="none" w:sz="0" w:space="0" w:color="auto"/>
            <w:left w:val="none" w:sz="0" w:space="0" w:color="auto"/>
            <w:bottom w:val="none" w:sz="0" w:space="0" w:color="auto"/>
            <w:right w:val="none" w:sz="0" w:space="0" w:color="auto"/>
          </w:divBdr>
        </w:div>
        <w:div w:id="434910137">
          <w:marLeft w:val="480"/>
          <w:marRight w:val="0"/>
          <w:marTop w:val="0"/>
          <w:marBottom w:val="0"/>
          <w:divBdr>
            <w:top w:val="none" w:sz="0" w:space="0" w:color="auto"/>
            <w:left w:val="none" w:sz="0" w:space="0" w:color="auto"/>
            <w:bottom w:val="none" w:sz="0" w:space="0" w:color="auto"/>
            <w:right w:val="none" w:sz="0" w:space="0" w:color="auto"/>
          </w:divBdr>
        </w:div>
        <w:div w:id="1815753459">
          <w:marLeft w:val="480"/>
          <w:marRight w:val="0"/>
          <w:marTop w:val="0"/>
          <w:marBottom w:val="0"/>
          <w:divBdr>
            <w:top w:val="none" w:sz="0" w:space="0" w:color="auto"/>
            <w:left w:val="none" w:sz="0" w:space="0" w:color="auto"/>
            <w:bottom w:val="none" w:sz="0" w:space="0" w:color="auto"/>
            <w:right w:val="none" w:sz="0" w:space="0" w:color="auto"/>
          </w:divBdr>
        </w:div>
        <w:div w:id="1770927021">
          <w:marLeft w:val="480"/>
          <w:marRight w:val="0"/>
          <w:marTop w:val="0"/>
          <w:marBottom w:val="0"/>
          <w:divBdr>
            <w:top w:val="none" w:sz="0" w:space="0" w:color="auto"/>
            <w:left w:val="none" w:sz="0" w:space="0" w:color="auto"/>
            <w:bottom w:val="none" w:sz="0" w:space="0" w:color="auto"/>
            <w:right w:val="none" w:sz="0" w:space="0" w:color="auto"/>
          </w:divBdr>
        </w:div>
        <w:div w:id="1939216444">
          <w:marLeft w:val="480"/>
          <w:marRight w:val="0"/>
          <w:marTop w:val="0"/>
          <w:marBottom w:val="0"/>
          <w:divBdr>
            <w:top w:val="none" w:sz="0" w:space="0" w:color="auto"/>
            <w:left w:val="none" w:sz="0" w:space="0" w:color="auto"/>
            <w:bottom w:val="none" w:sz="0" w:space="0" w:color="auto"/>
            <w:right w:val="none" w:sz="0" w:space="0" w:color="auto"/>
          </w:divBdr>
        </w:div>
        <w:div w:id="1615166449">
          <w:marLeft w:val="480"/>
          <w:marRight w:val="0"/>
          <w:marTop w:val="0"/>
          <w:marBottom w:val="0"/>
          <w:divBdr>
            <w:top w:val="none" w:sz="0" w:space="0" w:color="auto"/>
            <w:left w:val="none" w:sz="0" w:space="0" w:color="auto"/>
            <w:bottom w:val="none" w:sz="0" w:space="0" w:color="auto"/>
            <w:right w:val="none" w:sz="0" w:space="0" w:color="auto"/>
          </w:divBdr>
        </w:div>
        <w:div w:id="5864498">
          <w:marLeft w:val="480"/>
          <w:marRight w:val="0"/>
          <w:marTop w:val="0"/>
          <w:marBottom w:val="0"/>
          <w:divBdr>
            <w:top w:val="none" w:sz="0" w:space="0" w:color="auto"/>
            <w:left w:val="none" w:sz="0" w:space="0" w:color="auto"/>
            <w:bottom w:val="none" w:sz="0" w:space="0" w:color="auto"/>
            <w:right w:val="none" w:sz="0" w:space="0" w:color="auto"/>
          </w:divBdr>
        </w:div>
        <w:div w:id="1850486001">
          <w:marLeft w:val="480"/>
          <w:marRight w:val="0"/>
          <w:marTop w:val="0"/>
          <w:marBottom w:val="0"/>
          <w:divBdr>
            <w:top w:val="none" w:sz="0" w:space="0" w:color="auto"/>
            <w:left w:val="none" w:sz="0" w:space="0" w:color="auto"/>
            <w:bottom w:val="none" w:sz="0" w:space="0" w:color="auto"/>
            <w:right w:val="none" w:sz="0" w:space="0" w:color="auto"/>
          </w:divBdr>
        </w:div>
        <w:div w:id="886332145">
          <w:marLeft w:val="480"/>
          <w:marRight w:val="0"/>
          <w:marTop w:val="0"/>
          <w:marBottom w:val="0"/>
          <w:divBdr>
            <w:top w:val="none" w:sz="0" w:space="0" w:color="auto"/>
            <w:left w:val="none" w:sz="0" w:space="0" w:color="auto"/>
            <w:bottom w:val="none" w:sz="0" w:space="0" w:color="auto"/>
            <w:right w:val="none" w:sz="0" w:space="0" w:color="auto"/>
          </w:divBdr>
        </w:div>
        <w:div w:id="1064059389">
          <w:marLeft w:val="480"/>
          <w:marRight w:val="0"/>
          <w:marTop w:val="0"/>
          <w:marBottom w:val="0"/>
          <w:divBdr>
            <w:top w:val="none" w:sz="0" w:space="0" w:color="auto"/>
            <w:left w:val="none" w:sz="0" w:space="0" w:color="auto"/>
            <w:bottom w:val="none" w:sz="0" w:space="0" w:color="auto"/>
            <w:right w:val="none" w:sz="0" w:space="0" w:color="auto"/>
          </w:divBdr>
        </w:div>
        <w:div w:id="1315179304">
          <w:marLeft w:val="480"/>
          <w:marRight w:val="0"/>
          <w:marTop w:val="0"/>
          <w:marBottom w:val="0"/>
          <w:divBdr>
            <w:top w:val="none" w:sz="0" w:space="0" w:color="auto"/>
            <w:left w:val="none" w:sz="0" w:space="0" w:color="auto"/>
            <w:bottom w:val="none" w:sz="0" w:space="0" w:color="auto"/>
            <w:right w:val="none" w:sz="0" w:space="0" w:color="auto"/>
          </w:divBdr>
        </w:div>
        <w:div w:id="259878138">
          <w:marLeft w:val="480"/>
          <w:marRight w:val="0"/>
          <w:marTop w:val="0"/>
          <w:marBottom w:val="0"/>
          <w:divBdr>
            <w:top w:val="none" w:sz="0" w:space="0" w:color="auto"/>
            <w:left w:val="none" w:sz="0" w:space="0" w:color="auto"/>
            <w:bottom w:val="none" w:sz="0" w:space="0" w:color="auto"/>
            <w:right w:val="none" w:sz="0" w:space="0" w:color="auto"/>
          </w:divBdr>
        </w:div>
        <w:div w:id="1902910396">
          <w:marLeft w:val="480"/>
          <w:marRight w:val="0"/>
          <w:marTop w:val="0"/>
          <w:marBottom w:val="0"/>
          <w:divBdr>
            <w:top w:val="none" w:sz="0" w:space="0" w:color="auto"/>
            <w:left w:val="none" w:sz="0" w:space="0" w:color="auto"/>
            <w:bottom w:val="none" w:sz="0" w:space="0" w:color="auto"/>
            <w:right w:val="none" w:sz="0" w:space="0" w:color="auto"/>
          </w:divBdr>
        </w:div>
        <w:div w:id="1165785815">
          <w:marLeft w:val="480"/>
          <w:marRight w:val="0"/>
          <w:marTop w:val="0"/>
          <w:marBottom w:val="0"/>
          <w:divBdr>
            <w:top w:val="none" w:sz="0" w:space="0" w:color="auto"/>
            <w:left w:val="none" w:sz="0" w:space="0" w:color="auto"/>
            <w:bottom w:val="none" w:sz="0" w:space="0" w:color="auto"/>
            <w:right w:val="none" w:sz="0" w:space="0" w:color="auto"/>
          </w:divBdr>
        </w:div>
      </w:divsChild>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1709990">
      <w:marLeft w:val="48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2900682">
      <w:bodyDiv w:val="1"/>
      <w:marLeft w:val="0"/>
      <w:marRight w:val="0"/>
      <w:marTop w:val="0"/>
      <w:marBottom w:val="0"/>
      <w:divBdr>
        <w:top w:val="none" w:sz="0" w:space="0" w:color="auto"/>
        <w:left w:val="none" w:sz="0" w:space="0" w:color="auto"/>
        <w:bottom w:val="none" w:sz="0" w:space="0" w:color="auto"/>
        <w:right w:val="none" w:sz="0" w:space="0" w:color="auto"/>
      </w:divBdr>
    </w:div>
    <w:div w:id="1653175147">
      <w:marLeft w:val="48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3831632">
      <w:bodyDiv w:val="1"/>
      <w:marLeft w:val="0"/>
      <w:marRight w:val="0"/>
      <w:marTop w:val="0"/>
      <w:marBottom w:val="0"/>
      <w:divBdr>
        <w:top w:val="none" w:sz="0" w:space="0" w:color="auto"/>
        <w:left w:val="none" w:sz="0" w:space="0" w:color="auto"/>
        <w:bottom w:val="none" w:sz="0" w:space="0" w:color="auto"/>
        <w:right w:val="none" w:sz="0" w:space="0" w:color="auto"/>
      </w:divBdr>
    </w:div>
    <w:div w:id="1654142539">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6762283">
      <w:marLeft w:val="48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58924764">
      <w:marLeft w:val="480"/>
      <w:marRight w:val="0"/>
      <w:marTop w:val="0"/>
      <w:marBottom w:val="0"/>
      <w:divBdr>
        <w:top w:val="none" w:sz="0" w:space="0" w:color="auto"/>
        <w:left w:val="none" w:sz="0" w:space="0" w:color="auto"/>
        <w:bottom w:val="none" w:sz="0" w:space="0" w:color="auto"/>
        <w:right w:val="none" w:sz="0" w:space="0" w:color="auto"/>
      </w:divBdr>
    </w:div>
    <w:div w:id="1659768003">
      <w:marLeft w:val="48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4965930">
      <w:bodyDiv w:val="1"/>
      <w:marLeft w:val="0"/>
      <w:marRight w:val="0"/>
      <w:marTop w:val="0"/>
      <w:marBottom w:val="0"/>
      <w:divBdr>
        <w:top w:val="none" w:sz="0" w:space="0" w:color="auto"/>
        <w:left w:val="none" w:sz="0" w:space="0" w:color="auto"/>
        <w:bottom w:val="none" w:sz="0" w:space="0" w:color="auto"/>
        <w:right w:val="none" w:sz="0" w:space="0" w:color="auto"/>
      </w:divBdr>
    </w:div>
    <w:div w:id="1664973060">
      <w:marLeft w:val="480"/>
      <w:marRight w:val="0"/>
      <w:marTop w:val="0"/>
      <w:marBottom w:val="0"/>
      <w:divBdr>
        <w:top w:val="none" w:sz="0" w:space="0" w:color="auto"/>
        <w:left w:val="none" w:sz="0" w:space="0" w:color="auto"/>
        <w:bottom w:val="none" w:sz="0" w:space="0" w:color="auto"/>
        <w:right w:val="none" w:sz="0" w:space="0" w:color="auto"/>
      </w:divBdr>
    </w:div>
    <w:div w:id="166789696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0713047">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020986">
      <w:marLeft w:val="48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7072072">
      <w:marLeft w:val="480"/>
      <w:marRight w:val="0"/>
      <w:marTop w:val="0"/>
      <w:marBottom w:val="0"/>
      <w:divBdr>
        <w:top w:val="none" w:sz="0" w:space="0" w:color="auto"/>
        <w:left w:val="none" w:sz="0" w:space="0" w:color="auto"/>
        <w:bottom w:val="none" w:sz="0" w:space="0" w:color="auto"/>
        <w:right w:val="none" w:sz="0" w:space="0" w:color="auto"/>
      </w:divBdr>
    </w:div>
    <w:div w:id="1678388970">
      <w:marLeft w:val="48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79457018">
      <w:marLeft w:val="480"/>
      <w:marRight w:val="0"/>
      <w:marTop w:val="0"/>
      <w:marBottom w:val="0"/>
      <w:divBdr>
        <w:top w:val="none" w:sz="0" w:space="0" w:color="auto"/>
        <w:left w:val="none" w:sz="0" w:space="0" w:color="auto"/>
        <w:bottom w:val="none" w:sz="0" w:space="0" w:color="auto"/>
        <w:right w:val="none" w:sz="0" w:space="0" w:color="auto"/>
      </w:divBdr>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582773">
      <w:marLeft w:val="480"/>
      <w:marRight w:val="0"/>
      <w:marTop w:val="0"/>
      <w:marBottom w:val="0"/>
      <w:divBdr>
        <w:top w:val="none" w:sz="0" w:space="0" w:color="auto"/>
        <w:left w:val="none" w:sz="0" w:space="0" w:color="auto"/>
        <w:bottom w:val="none" w:sz="0" w:space="0" w:color="auto"/>
        <w:right w:val="none" w:sz="0" w:space="0" w:color="auto"/>
      </w:divBdr>
    </w:div>
    <w:div w:id="1682778539">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5014477">
      <w:bodyDiv w:val="1"/>
      <w:marLeft w:val="0"/>
      <w:marRight w:val="0"/>
      <w:marTop w:val="0"/>
      <w:marBottom w:val="0"/>
      <w:divBdr>
        <w:top w:val="none" w:sz="0" w:space="0" w:color="auto"/>
        <w:left w:val="none" w:sz="0" w:space="0" w:color="auto"/>
        <w:bottom w:val="none" w:sz="0" w:space="0" w:color="auto"/>
        <w:right w:val="none" w:sz="0" w:space="0" w:color="auto"/>
      </w:divBdr>
    </w:div>
    <w:div w:id="1686176046">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050118">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7950307">
      <w:marLeft w:val="480"/>
      <w:marRight w:val="0"/>
      <w:marTop w:val="0"/>
      <w:marBottom w:val="0"/>
      <w:divBdr>
        <w:top w:val="none" w:sz="0" w:space="0" w:color="auto"/>
        <w:left w:val="none" w:sz="0" w:space="0" w:color="auto"/>
        <w:bottom w:val="none" w:sz="0" w:space="0" w:color="auto"/>
        <w:right w:val="none" w:sz="0" w:space="0" w:color="auto"/>
      </w:divBdr>
    </w:div>
    <w:div w:id="1688292250">
      <w:bodyDiv w:val="1"/>
      <w:marLeft w:val="0"/>
      <w:marRight w:val="0"/>
      <w:marTop w:val="0"/>
      <w:marBottom w:val="0"/>
      <w:divBdr>
        <w:top w:val="none" w:sz="0" w:space="0" w:color="auto"/>
        <w:left w:val="none" w:sz="0" w:space="0" w:color="auto"/>
        <w:bottom w:val="none" w:sz="0" w:space="0" w:color="auto"/>
        <w:right w:val="none" w:sz="0" w:space="0" w:color="auto"/>
      </w:divBdr>
    </w:div>
    <w:div w:id="1688365856">
      <w:marLeft w:val="48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8633337">
      <w:marLeft w:val="480"/>
      <w:marRight w:val="0"/>
      <w:marTop w:val="0"/>
      <w:marBottom w:val="0"/>
      <w:divBdr>
        <w:top w:val="none" w:sz="0" w:space="0" w:color="auto"/>
        <w:left w:val="none" w:sz="0" w:space="0" w:color="auto"/>
        <w:bottom w:val="none" w:sz="0" w:space="0" w:color="auto"/>
        <w:right w:val="none" w:sz="0" w:space="0" w:color="auto"/>
      </w:divBdr>
    </w:div>
    <w:div w:id="1688751993">
      <w:marLeft w:val="48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328683">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13469543">
          <w:marLeft w:val="480"/>
          <w:marRight w:val="0"/>
          <w:marTop w:val="0"/>
          <w:marBottom w:val="0"/>
          <w:divBdr>
            <w:top w:val="none" w:sz="0" w:space="0" w:color="auto"/>
            <w:left w:val="none" w:sz="0" w:space="0" w:color="auto"/>
            <w:bottom w:val="none" w:sz="0" w:space="0" w:color="auto"/>
            <w:right w:val="none" w:sz="0" w:space="0" w:color="auto"/>
          </w:divBdr>
        </w:div>
        <w:div w:id="1676541988">
          <w:marLeft w:val="480"/>
          <w:marRight w:val="0"/>
          <w:marTop w:val="0"/>
          <w:marBottom w:val="0"/>
          <w:divBdr>
            <w:top w:val="none" w:sz="0" w:space="0" w:color="auto"/>
            <w:left w:val="none" w:sz="0" w:space="0" w:color="auto"/>
            <w:bottom w:val="none" w:sz="0" w:space="0" w:color="auto"/>
            <w:right w:val="none" w:sz="0" w:space="0" w:color="auto"/>
          </w:divBdr>
        </w:div>
        <w:div w:id="110443156">
          <w:marLeft w:val="480"/>
          <w:marRight w:val="0"/>
          <w:marTop w:val="0"/>
          <w:marBottom w:val="0"/>
          <w:divBdr>
            <w:top w:val="none" w:sz="0" w:space="0" w:color="auto"/>
            <w:left w:val="none" w:sz="0" w:space="0" w:color="auto"/>
            <w:bottom w:val="none" w:sz="0" w:space="0" w:color="auto"/>
            <w:right w:val="none" w:sz="0" w:space="0" w:color="auto"/>
          </w:divBdr>
        </w:div>
        <w:div w:id="2031949590">
          <w:marLeft w:val="480"/>
          <w:marRight w:val="0"/>
          <w:marTop w:val="0"/>
          <w:marBottom w:val="0"/>
          <w:divBdr>
            <w:top w:val="none" w:sz="0" w:space="0" w:color="auto"/>
            <w:left w:val="none" w:sz="0" w:space="0" w:color="auto"/>
            <w:bottom w:val="none" w:sz="0" w:space="0" w:color="auto"/>
            <w:right w:val="none" w:sz="0" w:space="0" w:color="auto"/>
          </w:divBdr>
        </w:div>
        <w:div w:id="899750795">
          <w:marLeft w:val="480"/>
          <w:marRight w:val="0"/>
          <w:marTop w:val="0"/>
          <w:marBottom w:val="0"/>
          <w:divBdr>
            <w:top w:val="none" w:sz="0" w:space="0" w:color="auto"/>
            <w:left w:val="none" w:sz="0" w:space="0" w:color="auto"/>
            <w:bottom w:val="none" w:sz="0" w:space="0" w:color="auto"/>
            <w:right w:val="none" w:sz="0" w:space="0" w:color="auto"/>
          </w:divBdr>
        </w:div>
        <w:div w:id="1313098993">
          <w:marLeft w:val="480"/>
          <w:marRight w:val="0"/>
          <w:marTop w:val="0"/>
          <w:marBottom w:val="0"/>
          <w:divBdr>
            <w:top w:val="none" w:sz="0" w:space="0" w:color="auto"/>
            <w:left w:val="none" w:sz="0" w:space="0" w:color="auto"/>
            <w:bottom w:val="none" w:sz="0" w:space="0" w:color="auto"/>
            <w:right w:val="none" w:sz="0" w:space="0" w:color="auto"/>
          </w:divBdr>
        </w:div>
        <w:div w:id="1653866972">
          <w:marLeft w:val="480"/>
          <w:marRight w:val="0"/>
          <w:marTop w:val="0"/>
          <w:marBottom w:val="0"/>
          <w:divBdr>
            <w:top w:val="none" w:sz="0" w:space="0" w:color="auto"/>
            <w:left w:val="none" w:sz="0" w:space="0" w:color="auto"/>
            <w:bottom w:val="none" w:sz="0" w:space="0" w:color="auto"/>
            <w:right w:val="none" w:sz="0" w:space="0" w:color="auto"/>
          </w:divBdr>
        </w:div>
        <w:div w:id="1605530891">
          <w:marLeft w:val="480"/>
          <w:marRight w:val="0"/>
          <w:marTop w:val="0"/>
          <w:marBottom w:val="0"/>
          <w:divBdr>
            <w:top w:val="none" w:sz="0" w:space="0" w:color="auto"/>
            <w:left w:val="none" w:sz="0" w:space="0" w:color="auto"/>
            <w:bottom w:val="none" w:sz="0" w:space="0" w:color="auto"/>
            <w:right w:val="none" w:sz="0" w:space="0" w:color="auto"/>
          </w:divBdr>
        </w:div>
        <w:div w:id="1341391351">
          <w:marLeft w:val="480"/>
          <w:marRight w:val="0"/>
          <w:marTop w:val="0"/>
          <w:marBottom w:val="0"/>
          <w:divBdr>
            <w:top w:val="none" w:sz="0" w:space="0" w:color="auto"/>
            <w:left w:val="none" w:sz="0" w:space="0" w:color="auto"/>
            <w:bottom w:val="none" w:sz="0" w:space="0" w:color="auto"/>
            <w:right w:val="none" w:sz="0" w:space="0" w:color="auto"/>
          </w:divBdr>
        </w:div>
        <w:div w:id="1823499277">
          <w:marLeft w:val="480"/>
          <w:marRight w:val="0"/>
          <w:marTop w:val="0"/>
          <w:marBottom w:val="0"/>
          <w:divBdr>
            <w:top w:val="none" w:sz="0" w:space="0" w:color="auto"/>
            <w:left w:val="none" w:sz="0" w:space="0" w:color="auto"/>
            <w:bottom w:val="none" w:sz="0" w:space="0" w:color="auto"/>
            <w:right w:val="none" w:sz="0" w:space="0" w:color="auto"/>
          </w:divBdr>
        </w:div>
        <w:div w:id="347761021">
          <w:marLeft w:val="480"/>
          <w:marRight w:val="0"/>
          <w:marTop w:val="0"/>
          <w:marBottom w:val="0"/>
          <w:divBdr>
            <w:top w:val="none" w:sz="0" w:space="0" w:color="auto"/>
            <w:left w:val="none" w:sz="0" w:space="0" w:color="auto"/>
            <w:bottom w:val="none" w:sz="0" w:space="0" w:color="auto"/>
            <w:right w:val="none" w:sz="0" w:space="0" w:color="auto"/>
          </w:divBdr>
        </w:div>
        <w:div w:id="644285270">
          <w:marLeft w:val="480"/>
          <w:marRight w:val="0"/>
          <w:marTop w:val="0"/>
          <w:marBottom w:val="0"/>
          <w:divBdr>
            <w:top w:val="none" w:sz="0" w:space="0" w:color="auto"/>
            <w:left w:val="none" w:sz="0" w:space="0" w:color="auto"/>
            <w:bottom w:val="none" w:sz="0" w:space="0" w:color="auto"/>
            <w:right w:val="none" w:sz="0" w:space="0" w:color="auto"/>
          </w:divBdr>
        </w:div>
        <w:div w:id="772555267">
          <w:marLeft w:val="480"/>
          <w:marRight w:val="0"/>
          <w:marTop w:val="0"/>
          <w:marBottom w:val="0"/>
          <w:divBdr>
            <w:top w:val="none" w:sz="0" w:space="0" w:color="auto"/>
            <w:left w:val="none" w:sz="0" w:space="0" w:color="auto"/>
            <w:bottom w:val="none" w:sz="0" w:space="0" w:color="auto"/>
            <w:right w:val="none" w:sz="0" w:space="0" w:color="auto"/>
          </w:divBdr>
        </w:div>
        <w:div w:id="1243293772">
          <w:marLeft w:val="480"/>
          <w:marRight w:val="0"/>
          <w:marTop w:val="0"/>
          <w:marBottom w:val="0"/>
          <w:divBdr>
            <w:top w:val="none" w:sz="0" w:space="0" w:color="auto"/>
            <w:left w:val="none" w:sz="0" w:space="0" w:color="auto"/>
            <w:bottom w:val="none" w:sz="0" w:space="0" w:color="auto"/>
            <w:right w:val="none" w:sz="0" w:space="0" w:color="auto"/>
          </w:divBdr>
        </w:div>
        <w:div w:id="2010908407">
          <w:marLeft w:val="480"/>
          <w:marRight w:val="0"/>
          <w:marTop w:val="0"/>
          <w:marBottom w:val="0"/>
          <w:divBdr>
            <w:top w:val="none" w:sz="0" w:space="0" w:color="auto"/>
            <w:left w:val="none" w:sz="0" w:space="0" w:color="auto"/>
            <w:bottom w:val="none" w:sz="0" w:space="0" w:color="auto"/>
            <w:right w:val="none" w:sz="0" w:space="0" w:color="auto"/>
          </w:divBdr>
        </w:div>
        <w:div w:id="1345740942">
          <w:marLeft w:val="480"/>
          <w:marRight w:val="0"/>
          <w:marTop w:val="0"/>
          <w:marBottom w:val="0"/>
          <w:divBdr>
            <w:top w:val="none" w:sz="0" w:space="0" w:color="auto"/>
            <w:left w:val="none" w:sz="0" w:space="0" w:color="auto"/>
            <w:bottom w:val="none" w:sz="0" w:space="0" w:color="auto"/>
            <w:right w:val="none" w:sz="0" w:space="0" w:color="auto"/>
          </w:divBdr>
        </w:div>
        <w:div w:id="1607498502">
          <w:marLeft w:val="480"/>
          <w:marRight w:val="0"/>
          <w:marTop w:val="0"/>
          <w:marBottom w:val="0"/>
          <w:divBdr>
            <w:top w:val="none" w:sz="0" w:space="0" w:color="auto"/>
            <w:left w:val="none" w:sz="0" w:space="0" w:color="auto"/>
            <w:bottom w:val="none" w:sz="0" w:space="0" w:color="auto"/>
            <w:right w:val="none" w:sz="0" w:space="0" w:color="auto"/>
          </w:divBdr>
        </w:div>
        <w:div w:id="1823808109">
          <w:marLeft w:val="480"/>
          <w:marRight w:val="0"/>
          <w:marTop w:val="0"/>
          <w:marBottom w:val="0"/>
          <w:divBdr>
            <w:top w:val="none" w:sz="0" w:space="0" w:color="auto"/>
            <w:left w:val="none" w:sz="0" w:space="0" w:color="auto"/>
            <w:bottom w:val="none" w:sz="0" w:space="0" w:color="auto"/>
            <w:right w:val="none" w:sz="0" w:space="0" w:color="auto"/>
          </w:divBdr>
        </w:div>
        <w:div w:id="1054887690">
          <w:marLeft w:val="480"/>
          <w:marRight w:val="0"/>
          <w:marTop w:val="0"/>
          <w:marBottom w:val="0"/>
          <w:divBdr>
            <w:top w:val="none" w:sz="0" w:space="0" w:color="auto"/>
            <w:left w:val="none" w:sz="0" w:space="0" w:color="auto"/>
            <w:bottom w:val="none" w:sz="0" w:space="0" w:color="auto"/>
            <w:right w:val="none" w:sz="0" w:space="0" w:color="auto"/>
          </w:divBdr>
        </w:div>
        <w:div w:id="853306381">
          <w:marLeft w:val="480"/>
          <w:marRight w:val="0"/>
          <w:marTop w:val="0"/>
          <w:marBottom w:val="0"/>
          <w:divBdr>
            <w:top w:val="none" w:sz="0" w:space="0" w:color="auto"/>
            <w:left w:val="none" w:sz="0" w:space="0" w:color="auto"/>
            <w:bottom w:val="none" w:sz="0" w:space="0" w:color="auto"/>
            <w:right w:val="none" w:sz="0" w:space="0" w:color="auto"/>
          </w:divBdr>
        </w:div>
        <w:div w:id="803278519">
          <w:marLeft w:val="480"/>
          <w:marRight w:val="0"/>
          <w:marTop w:val="0"/>
          <w:marBottom w:val="0"/>
          <w:divBdr>
            <w:top w:val="none" w:sz="0" w:space="0" w:color="auto"/>
            <w:left w:val="none" w:sz="0" w:space="0" w:color="auto"/>
            <w:bottom w:val="none" w:sz="0" w:space="0" w:color="auto"/>
            <w:right w:val="none" w:sz="0" w:space="0" w:color="auto"/>
          </w:divBdr>
        </w:div>
        <w:div w:id="2088531021">
          <w:marLeft w:val="480"/>
          <w:marRight w:val="0"/>
          <w:marTop w:val="0"/>
          <w:marBottom w:val="0"/>
          <w:divBdr>
            <w:top w:val="none" w:sz="0" w:space="0" w:color="auto"/>
            <w:left w:val="none" w:sz="0" w:space="0" w:color="auto"/>
            <w:bottom w:val="none" w:sz="0" w:space="0" w:color="auto"/>
            <w:right w:val="none" w:sz="0" w:space="0" w:color="auto"/>
          </w:divBdr>
        </w:div>
        <w:div w:id="1289820969">
          <w:marLeft w:val="480"/>
          <w:marRight w:val="0"/>
          <w:marTop w:val="0"/>
          <w:marBottom w:val="0"/>
          <w:divBdr>
            <w:top w:val="none" w:sz="0" w:space="0" w:color="auto"/>
            <w:left w:val="none" w:sz="0" w:space="0" w:color="auto"/>
            <w:bottom w:val="none" w:sz="0" w:space="0" w:color="auto"/>
            <w:right w:val="none" w:sz="0" w:space="0" w:color="auto"/>
          </w:divBdr>
        </w:div>
        <w:div w:id="1755056396">
          <w:marLeft w:val="480"/>
          <w:marRight w:val="0"/>
          <w:marTop w:val="0"/>
          <w:marBottom w:val="0"/>
          <w:divBdr>
            <w:top w:val="none" w:sz="0" w:space="0" w:color="auto"/>
            <w:left w:val="none" w:sz="0" w:space="0" w:color="auto"/>
            <w:bottom w:val="none" w:sz="0" w:space="0" w:color="auto"/>
            <w:right w:val="none" w:sz="0" w:space="0" w:color="auto"/>
          </w:divBdr>
        </w:div>
        <w:div w:id="585189642">
          <w:marLeft w:val="480"/>
          <w:marRight w:val="0"/>
          <w:marTop w:val="0"/>
          <w:marBottom w:val="0"/>
          <w:divBdr>
            <w:top w:val="none" w:sz="0" w:space="0" w:color="auto"/>
            <w:left w:val="none" w:sz="0" w:space="0" w:color="auto"/>
            <w:bottom w:val="none" w:sz="0" w:space="0" w:color="auto"/>
            <w:right w:val="none" w:sz="0" w:space="0" w:color="auto"/>
          </w:divBdr>
        </w:div>
        <w:div w:id="1801650973">
          <w:marLeft w:val="480"/>
          <w:marRight w:val="0"/>
          <w:marTop w:val="0"/>
          <w:marBottom w:val="0"/>
          <w:divBdr>
            <w:top w:val="none" w:sz="0" w:space="0" w:color="auto"/>
            <w:left w:val="none" w:sz="0" w:space="0" w:color="auto"/>
            <w:bottom w:val="none" w:sz="0" w:space="0" w:color="auto"/>
            <w:right w:val="none" w:sz="0" w:space="0" w:color="auto"/>
          </w:divBdr>
        </w:div>
        <w:div w:id="1871726400">
          <w:marLeft w:val="480"/>
          <w:marRight w:val="0"/>
          <w:marTop w:val="0"/>
          <w:marBottom w:val="0"/>
          <w:divBdr>
            <w:top w:val="none" w:sz="0" w:space="0" w:color="auto"/>
            <w:left w:val="none" w:sz="0" w:space="0" w:color="auto"/>
            <w:bottom w:val="none" w:sz="0" w:space="0" w:color="auto"/>
            <w:right w:val="none" w:sz="0" w:space="0" w:color="auto"/>
          </w:divBdr>
        </w:div>
        <w:div w:id="2031643928">
          <w:marLeft w:val="480"/>
          <w:marRight w:val="0"/>
          <w:marTop w:val="0"/>
          <w:marBottom w:val="0"/>
          <w:divBdr>
            <w:top w:val="none" w:sz="0" w:space="0" w:color="auto"/>
            <w:left w:val="none" w:sz="0" w:space="0" w:color="auto"/>
            <w:bottom w:val="none" w:sz="0" w:space="0" w:color="auto"/>
            <w:right w:val="none" w:sz="0" w:space="0" w:color="auto"/>
          </w:divBdr>
        </w:div>
        <w:div w:id="2040815437">
          <w:marLeft w:val="480"/>
          <w:marRight w:val="0"/>
          <w:marTop w:val="0"/>
          <w:marBottom w:val="0"/>
          <w:divBdr>
            <w:top w:val="none" w:sz="0" w:space="0" w:color="auto"/>
            <w:left w:val="none" w:sz="0" w:space="0" w:color="auto"/>
            <w:bottom w:val="none" w:sz="0" w:space="0" w:color="auto"/>
            <w:right w:val="none" w:sz="0" w:space="0" w:color="auto"/>
          </w:divBdr>
        </w:div>
        <w:div w:id="330838275">
          <w:marLeft w:val="480"/>
          <w:marRight w:val="0"/>
          <w:marTop w:val="0"/>
          <w:marBottom w:val="0"/>
          <w:divBdr>
            <w:top w:val="none" w:sz="0" w:space="0" w:color="auto"/>
            <w:left w:val="none" w:sz="0" w:space="0" w:color="auto"/>
            <w:bottom w:val="none" w:sz="0" w:space="0" w:color="auto"/>
            <w:right w:val="none" w:sz="0" w:space="0" w:color="auto"/>
          </w:divBdr>
        </w:div>
        <w:div w:id="2092922412">
          <w:marLeft w:val="480"/>
          <w:marRight w:val="0"/>
          <w:marTop w:val="0"/>
          <w:marBottom w:val="0"/>
          <w:divBdr>
            <w:top w:val="none" w:sz="0" w:space="0" w:color="auto"/>
            <w:left w:val="none" w:sz="0" w:space="0" w:color="auto"/>
            <w:bottom w:val="none" w:sz="0" w:space="0" w:color="auto"/>
            <w:right w:val="none" w:sz="0" w:space="0" w:color="auto"/>
          </w:divBdr>
        </w:div>
        <w:div w:id="1439833276">
          <w:marLeft w:val="480"/>
          <w:marRight w:val="0"/>
          <w:marTop w:val="0"/>
          <w:marBottom w:val="0"/>
          <w:divBdr>
            <w:top w:val="none" w:sz="0" w:space="0" w:color="auto"/>
            <w:left w:val="none" w:sz="0" w:space="0" w:color="auto"/>
            <w:bottom w:val="none" w:sz="0" w:space="0" w:color="auto"/>
            <w:right w:val="none" w:sz="0" w:space="0" w:color="auto"/>
          </w:divBdr>
        </w:div>
        <w:div w:id="1229414634">
          <w:marLeft w:val="480"/>
          <w:marRight w:val="0"/>
          <w:marTop w:val="0"/>
          <w:marBottom w:val="0"/>
          <w:divBdr>
            <w:top w:val="none" w:sz="0" w:space="0" w:color="auto"/>
            <w:left w:val="none" w:sz="0" w:space="0" w:color="auto"/>
            <w:bottom w:val="none" w:sz="0" w:space="0" w:color="auto"/>
            <w:right w:val="none" w:sz="0" w:space="0" w:color="auto"/>
          </w:divBdr>
        </w:div>
        <w:div w:id="2042392017">
          <w:marLeft w:val="480"/>
          <w:marRight w:val="0"/>
          <w:marTop w:val="0"/>
          <w:marBottom w:val="0"/>
          <w:divBdr>
            <w:top w:val="none" w:sz="0" w:space="0" w:color="auto"/>
            <w:left w:val="none" w:sz="0" w:space="0" w:color="auto"/>
            <w:bottom w:val="none" w:sz="0" w:space="0" w:color="auto"/>
            <w:right w:val="none" w:sz="0" w:space="0" w:color="auto"/>
          </w:divBdr>
        </w:div>
        <w:div w:id="1414543765">
          <w:marLeft w:val="480"/>
          <w:marRight w:val="0"/>
          <w:marTop w:val="0"/>
          <w:marBottom w:val="0"/>
          <w:divBdr>
            <w:top w:val="none" w:sz="0" w:space="0" w:color="auto"/>
            <w:left w:val="none" w:sz="0" w:space="0" w:color="auto"/>
            <w:bottom w:val="none" w:sz="0" w:space="0" w:color="auto"/>
            <w:right w:val="none" w:sz="0" w:space="0" w:color="auto"/>
          </w:divBdr>
        </w:div>
        <w:div w:id="1832867340">
          <w:marLeft w:val="480"/>
          <w:marRight w:val="0"/>
          <w:marTop w:val="0"/>
          <w:marBottom w:val="0"/>
          <w:divBdr>
            <w:top w:val="none" w:sz="0" w:space="0" w:color="auto"/>
            <w:left w:val="none" w:sz="0" w:space="0" w:color="auto"/>
            <w:bottom w:val="none" w:sz="0" w:space="0" w:color="auto"/>
            <w:right w:val="none" w:sz="0" w:space="0" w:color="auto"/>
          </w:divBdr>
        </w:div>
        <w:div w:id="519588739">
          <w:marLeft w:val="480"/>
          <w:marRight w:val="0"/>
          <w:marTop w:val="0"/>
          <w:marBottom w:val="0"/>
          <w:divBdr>
            <w:top w:val="none" w:sz="0" w:space="0" w:color="auto"/>
            <w:left w:val="none" w:sz="0" w:space="0" w:color="auto"/>
            <w:bottom w:val="none" w:sz="0" w:space="0" w:color="auto"/>
            <w:right w:val="none" w:sz="0" w:space="0" w:color="auto"/>
          </w:divBdr>
        </w:div>
        <w:div w:id="1960840901">
          <w:marLeft w:val="480"/>
          <w:marRight w:val="0"/>
          <w:marTop w:val="0"/>
          <w:marBottom w:val="0"/>
          <w:divBdr>
            <w:top w:val="none" w:sz="0" w:space="0" w:color="auto"/>
            <w:left w:val="none" w:sz="0" w:space="0" w:color="auto"/>
            <w:bottom w:val="none" w:sz="0" w:space="0" w:color="auto"/>
            <w:right w:val="none" w:sz="0" w:space="0" w:color="auto"/>
          </w:divBdr>
        </w:div>
        <w:div w:id="54092308">
          <w:marLeft w:val="480"/>
          <w:marRight w:val="0"/>
          <w:marTop w:val="0"/>
          <w:marBottom w:val="0"/>
          <w:divBdr>
            <w:top w:val="none" w:sz="0" w:space="0" w:color="auto"/>
            <w:left w:val="none" w:sz="0" w:space="0" w:color="auto"/>
            <w:bottom w:val="none" w:sz="0" w:space="0" w:color="auto"/>
            <w:right w:val="none" w:sz="0" w:space="0" w:color="auto"/>
          </w:divBdr>
        </w:div>
        <w:div w:id="774131552">
          <w:marLeft w:val="480"/>
          <w:marRight w:val="0"/>
          <w:marTop w:val="0"/>
          <w:marBottom w:val="0"/>
          <w:divBdr>
            <w:top w:val="none" w:sz="0" w:space="0" w:color="auto"/>
            <w:left w:val="none" w:sz="0" w:space="0" w:color="auto"/>
            <w:bottom w:val="none" w:sz="0" w:space="0" w:color="auto"/>
            <w:right w:val="none" w:sz="0" w:space="0" w:color="auto"/>
          </w:divBdr>
        </w:div>
        <w:div w:id="1884825794">
          <w:marLeft w:val="480"/>
          <w:marRight w:val="0"/>
          <w:marTop w:val="0"/>
          <w:marBottom w:val="0"/>
          <w:divBdr>
            <w:top w:val="none" w:sz="0" w:space="0" w:color="auto"/>
            <w:left w:val="none" w:sz="0" w:space="0" w:color="auto"/>
            <w:bottom w:val="none" w:sz="0" w:space="0" w:color="auto"/>
            <w:right w:val="none" w:sz="0" w:space="0" w:color="auto"/>
          </w:divBdr>
        </w:div>
      </w:divsChild>
    </w:div>
    <w:div w:id="1692991805">
      <w:bodyDiv w:val="1"/>
      <w:marLeft w:val="0"/>
      <w:marRight w:val="0"/>
      <w:marTop w:val="0"/>
      <w:marBottom w:val="0"/>
      <w:divBdr>
        <w:top w:val="none" w:sz="0" w:space="0" w:color="auto"/>
        <w:left w:val="none" w:sz="0" w:space="0" w:color="auto"/>
        <w:bottom w:val="none" w:sz="0" w:space="0" w:color="auto"/>
        <w:right w:val="none" w:sz="0" w:space="0" w:color="auto"/>
      </w:divBdr>
    </w:div>
    <w:div w:id="1694728169">
      <w:bodyDiv w:val="1"/>
      <w:marLeft w:val="0"/>
      <w:marRight w:val="0"/>
      <w:marTop w:val="0"/>
      <w:marBottom w:val="0"/>
      <w:divBdr>
        <w:top w:val="none" w:sz="0" w:space="0" w:color="auto"/>
        <w:left w:val="none" w:sz="0" w:space="0" w:color="auto"/>
        <w:bottom w:val="none" w:sz="0" w:space="0" w:color="auto"/>
        <w:right w:val="none" w:sz="0" w:space="0" w:color="auto"/>
      </w:divBdr>
    </w:div>
    <w:div w:id="1695961305">
      <w:marLeft w:val="48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8892716">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363144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5714648">
      <w:marLeft w:val="48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179588">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2991519">
      <w:marLeft w:val="480"/>
      <w:marRight w:val="0"/>
      <w:marTop w:val="0"/>
      <w:marBottom w:val="0"/>
      <w:divBdr>
        <w:top w:val="none" w:sz="0" w:space="0" w:color="auto"/>
        <w:left w:val="none" w:sz="0" w:space="0" w:color="auto"/>
        <w:bottom w:val="none" w:sz="0" w:space="0" w:color="auto"/>
        <w:right w:val="none" w:sz="0" w:space="0" w:color="auto"/>
      </w:divBdr>
    </w:div>
    <w:div w:id="1713071442">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0547466">
      <w:bodyDiv w:val="1"/>
      <w:marLeft w:val="0"/>
      <w:marRight w:val="0"/>
      <w:marTop w:val="0"/>
      <w:marBottom w:val="0"/>
      <w:divBdr>
        <w:top w:val="none" w:sz="0" w:space="0" w:color="auto"/>
        <w:left w:val="none" w:sz="0" w:space="0" w:color="auto"/>
        <w:bottom w:val="none" w:sz="0" w:space="0" w:color="auto"/>
        <w:right w:val="none" w:sz="0" w:space="0" w:color="auto"/>
      </w:divBdr>
    </w:div>
    <w:div w:id="1720861812">
      <w:bodyDiv w:val="1"/>
      <w:marLeft w:val="0"/>
      <w:marRight w:val="0"/>
      <w:marTop w:val="0"/>
      <w:marBottom w:val="0"/>
      <w:divBdr>
        <w:top w:val="none" w:sz="0" w:space="0" w:color="auto"/>
        <w:left w:val="none" w:sz="0" w:space="0" w:color="auto"/>
        <w:bottom w:val="none" w:sz="0" w:space="0" w:color="auto"/>
        <w:right w:val="none" w:sz="0" w:space="0" w:color="auto"/>
      </w:divBdr>
    </w:div>
    <w:div w:id="1721203633">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3888652">
      <w:marLeft w:val="480"/>
      <w:marRight w:val="0"/>
      <w:marTop w:val="0"/>
      <w:marBottom w:val="0"/>
      <w:divBdr>
        <w:top w:val="none" w:sz="0" w:space="0" w:color="auto"/>
        <w:left w:val="none" w:sz="0" w:space="0" w:color="auto"/>
        <w:bottom w:val="none" w:sz="0" w:space="0" w:color="auto"/>
        <w:right w:val="none" w:sz="0" w:space="0" w:color="auto"/>
      </w:divBdr>
    </w:div>
    <w:div w:id="1734965349">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6708157">
      <w:marLeft w:val="48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0713912">
      <w:bodyDiv w:val="1"/>
      <w:marLeft w:val="0"/>
      <w:marRight w:val="0"/>
      <w:marTop w:val="0"/>
      <w:marBottom w:val="0"/>
      <w:divBdr>
        <w:top w:val="none" w:sz="0" w:space="0" w:color="auto"/>
        <w:left w:val="none" w:sz="0" w:space="0" w:color="auto"/>
        <w:bottom w:val="none" w:sz="0" w:space="0" w:color="auto"/>
        <w:right w:val="none" w:sz="0" w:space="0" w:color="auto"/>
      </w:divBdr>
      <w:divsChild>
        <w:div w:id="475922933">
          <w:marLeft w:val="480"/>
          <w:marRight w:val="0"/>
          <w:marTop w:val="0"/>
          <w:marBottom w:val="0"/>
          <w:divBdr>
            <w:top w:val="none" w:sz="0" w:space="0" w:color="auto"/>
            <w:left w:val="none" w:sz="0" w:space="0" w:color="auto"/>
            <w:bottom w:val="none" w:sz="0" w:space="0" w:color="auto"/>
            <w:right w:val="none" w:sz="0" w:space="0" w:color="auto"/>
          </w:divBdr>
        </w:div>
        <w:div w:id="1761368904">
          <w:marLeft w:val="480"/>
          <w:marRight w:val="0"/>
          <w:marTop w:val="0"/>
          <w:marBottom w:val="0"/>
          <w:divBdr>
            <w:top w:val="none" w:sz="0" w:space="0" w:color="auto"/>
            <w:left w:val="none" w:sz="0" w:space="0" w:color="auto"/>
            <w:bottom w:val="none" w:sz="0" w:space="0" w:color="auto"/>
            <w:right w:val="none" w:sz="0" w:space="0" w:color="auto"/>
          </w:divBdr>
        </w:div>
        <w:div w:id="1979870309">
          <w:marLeft w:val="480"/>
          <w:marRight w:val="0"/>
          <w:marTop w:val="0"/>
          <w:marBottom w:val="0"/>
          <w:divBdr>
            <w:top w:val="none" w:sz="0" w:space="0" w:color="auto"/>
            <w:left w:val="none" w:sz="0" w:space="0" w:color="auto"/>
            <w:bottom w:val="none" w:sz="0" w:space="0" w:color="auto"/>
            <w:right w:val="none" w:sz="0" w:space="0" w:color="auto"/>
          </w:divBdr>
        </w:div>
        <w:div w:id="1366784380">
          <w:marLeft w:val="480"/>
          <w:marRight w:val="0"/>
          <w:marTop w:val="0"/>
          <w:marBottom w:val="0"/>
          <w:divBdr>
            <w:top w:val="none" w:sz="0" w:space="0" w:color="auto"/>
            <w:left w:val="none" w:sz="0" w:space="0" w:color="auto"/>
            <w:bottom w:val="none" w:sz="0" w:space="0" w:color="auto"/>
            <w:right w:val="none" w:sz="0" w:space="0" w:color="auto"/>
          </w:divBdr>
        </w:div>
        <w:div w:id="377366420">
          <w:marLeft w:val="480"/>
          <w:marRight w:val="0"/>
          <w:marTop w:val="0"/>
          <w:marBottom w:val="0"/>
          <w:divBdr>
            <w:top w:val="none" w:sz="0" w:space="0" w:color="auto"/>
            <w:left w:val="none" w:sz="0" w:space="0" w:color="auto"/>
            <w:bottom w:val="none" w:sz="0" w:space="0" w:color="auto"/>
            <w:right w:val="none" w:sz="0" w:space="0" w:color="auto"/>
          </w:divBdr>
        </w:div>
        <w:div w:id="1566257683">
          <w:marLeft w:val="480"/>
          <w:marRight w:val="0"/>
          <w:marTop w:val="0"/>
          <w:marBottom w:val="0"/>
          <w:divBdr>
            <w:top w:val="none" w:sz="0" w:space="0" w:color="auto"/>
            <w:left w:val="none" w:sz="0" w:space="0" w:color="auto"/>
            <w:bottom w:val="none" w:sz="0" w:space="0" w:color="auto"/>
            <w:right w:val="none" w:sz="0" w:space="0" w:color="auto"/>
          </w:divBdr>
        </w:div>
        <w:div w:id="1639988057">
          <w:marLeft w:val="480"/>
          <w:marRight w:val="0"/>
          <w:marTop w:val="0"/>
          <w:marBottom w:val="0"/>
          <w:divBdr>
            <w:top w:val="none" w:sz="0" w:space="0" w:color="auto"/>
            <w:left w:val="none" w:sz="0" w:space="0" w:color="auto"/>
            <w:bottom w:val="none" w:sz="0" w:space="0" w:color="auto"/>
            <w:right w:val="none" w:sz="0" w:space="0" w:color="auto"/>
          </w:divBdr>
        </w:div>
        <w:div w:id="821580629">
          <w:marLeft w:val="480"/>
          <w:marRight w:val="0"/>
          <w:marTop w:val="0"/>
          <w:marBottom w:val="0"/>
          <w:divBdr>
            <w:top w:val="none" w:sz="0" w:space="0" w:color="auto"/>
            <w:left w:val="none" w:sz="0" w:space="0" w:color="auto"/>
            <w:bottom w:val="none" w:sz="0" w:space="0" w:color="auto"/>
            <w:right w:val="none" w:sz="0" w:space="0" w:color="auto"/>
          </w:divBdr>
        </w:div>
        <w:div w:id="135876669">
          <w:marLeft w:val="480"/>
          <w:marRight w:val="0"/>
          <w:marTop w:val="0"/>
          <w:marBottom w:val="0"/>
          <w:divBdr>
            <w:top w:val="none" w:sz="0" w:space="0" w:color="auto"/>
            <w:left w:val="none" w:sz="0" w:space="0" w:color="auto"/>
            <w:bottom w:val="none" w:sz="0" w:space="0" w:color="auto"/>
            <w:right w:val="none" w:sz="0" w:space="0" w:color="auto"/>
          </w:divBdr>
        </w:div>
        <w:div w:id="1277640052">
          <w:marLeft w:val="480"/>
          <w:marRight w:val="0"/>
          <w:marTop w:val="0"/>
          <w:marBottom w:val="0"/>
          <w:divBdr>
            <w:top w:val="none" w:sz="0" w:space="0" w:color="auto"/>
            <w:left w:val="none" w:sz="0" w:space="0" w:color="auto"/>
            <w:bottom w:val="none" w:sz="0" w:space="0" w:color="auto"/>
            <w:right w:val="none" w:sz="0" w:space="0" w:color="auto"/>
          </w:divBdr>
        </w:div>
        <w:div w:id="1906991228">
          <w:marLeft w:val="480"/>
          <w:marRight w:val="0"/>
          <w:marTop w:val="0"/>
          <w:marBottom w:val="0"/>
          <w:divBdr>
            <w:top w:val="none" w:sz="0" w:space="0" w:color="auto"/>
            <w:left w:val="none" w:sz="0" w:space="0" w:color="auto"/>
            <w:bottom w:val="none" w:sz="0" w:space="0" w:color="auto"/>
            <w:right w:val="none" w:sz="0" w:space="0" w:color="auto"/>
          </w:divBdr>
        </w:div>
        <w:div w:id="803541937">
          <w:marLeft w:val="480"/>
          <w:marRight w:val="0"/>
          <w:marTop w:val="0"/>
          <w:marBottom w:val="0"/>
          <w:divBdr>
            <w:top w:val="none" w:sz="0" w:space="0" w:color="auto"/>
            <w:left w:val="none" w:sz="0" w:space="0" w:color="auto"/>
            <w:bottom w:val="none" w:sz="0" w:space="0" w:color="auto"/>
            <w:right w:val="none" w:sz="0" w:space="0" w:color="auto"/>
          </w:divBdr>
        </w:div>
        <w:div w:id="1651977190">
          <w:marLeft w:val="480"/>
          <w:marRight w:val="0"/>
          <w:marTop w:val="0"/>
          <w:marBottom w:val="0"/>
          <w:divBdr>
            <w:top w:val="none" w:sz="0" w:space="0" w:color="auto"/>
            <w:left w:val="none" w:sz="0" w:space="0" w:color="auto"/>
            <w:bottom w:val="none" w:sz="0" w:space="0" w:color="auto"/>
            <w:right w:val="none" w:sz="0" w:space="0" w:color="auto"/>
          </w:divBdr>
        </w:div>
        <w:div w:id="2062168668">
          <w:marLeft w:val="480"/>
          <w:marRight w:val="0"/>
          <w:marTop w:val="0"/>
          <w:marBottom w:val="0"/>
          <w:divBdr>
            <w:top w:val="none" w:sz="0" w:space="0" w:color="auto"/>
            <w:left w:val="none" w:sz="0" w:space="0" w:color="auto"/>
            <w:bottom w:val="none" w:sz="0" w:space="0" w:color="auto"/>
            <w:right w:val="none" w:sz="0" w:space="0" w:color="auto"/>
          </w:divBdr>
        </w:div>
        <w:div w:id="2110851420">
          <w:marLeft w:val="480"/>
          <w:marRight w:val="0"/>
          <w:marTop w:val="0"/>
          <w:marBottom w:val="0"/>
          <w:divBdr>
            <w:top w:val="none" w:sz="0" w:space="0" w:color="auto"/>
            <w:left w:val="none" w:sz="0" w:space="0" w:color="auto"/>
            <w:bottom w:val="none" w:sz="0" w:space="0" w:color="auto"/>
            <w:right w:val="none" w:sz="0" w:space="0" w:color="auto"/>
          </w:divBdr>
        </w:div>
        <w:div w:id="1884632612">
          <w:marLeft w:val="480"/>
          <w:marRight w:val="0"/>
          <w:marTop w:val="0"/>
          <w:marBottom w:val="0"/>
          <w:divBdr>
            <w:top w:val="none" w:sz="0" w:space="0" w:color="auto"/>
            <w:left w:val="none" w:sz="0" w:space="0" w:color="auto"/>
            <w:bottom w:val="none" w:sz="0" w:space="0" w:color="auto"/>
            <w:right w:val="none" w:sz="0" w:space="0" w:color="auto"/>
          </w:divBdr>
        </w:div>
        <w:div w:id="403767737">
          <w:marLeft w:val="480"/>
          <w:marRight w:val="0"/>
          <w:marTop w:val="0"/>
          <w:marBottom w:val="0"/>
          <w:divBdr>
            <w:top w:val="none" w:sz="0" w:space="0" w:color="auto"/>
            <w:left w:val="none" w:sz="0" w:space="0" w:color="auto"/>
            <w:bottom w:val="none" w:sz="0" w:space="0" w:color="auto"/>
            <w:right w:val="none" w:sz="0" w:space="0" w:color="auto"/>
          </w:divBdr>
        </w:div>
        <w:div w:id="441925936">
          <w:marLeft w:val="480"/>
          <w:marRight w:val="0"/>
          <w:marTop w:val="0"/>
          <w:marBottom w:val="0"/>
          <w:divBdr>
            <w:top w:val="none" w:sz="0" w:space="0" w:color="auto"/>
            <w:left w:val="none" w:sz="0" w:space="0" w:color="auto"/>
            <w:bottom w:val="none" w:sz="0" w:space="0" w:color="auto"/>
            <w:right w:val="none" w:sz="0" w:space="0" w:color="auto"/>
          </w:divBdr>
        </w:div>
        <w:div w:id="43674738">
          <w:marLeft w:val="480"/>
          <w:marRight w:val="0"/>
          <w:marTop w:val="0"/>
          <w:marBottom w:val="0"/>
          <w:divBdr>
            <w:top w:val="none" w:sz="0" w:space="0" w:color="auto"/>
            <w:left w:val="none" w:sz="0" w:space="0" w:color="auto"/>
            <w:bottom w:val="none" w:sz="0" w:space="0" w:color="auto"/>
            <w:right w:val="none" w:sz="0" w:space="0" w:color="auto"/>
          </w:divBdr>
        </w:div>
        <w:div w:id="821198158">
          <w:marLeft w:val="480"/>
          <w:marRight w:val="0"/>
          <w:marTop w:val="0"/>
          <w:marBottom w:val="0"/>
          <w:divBdr>
            <w:top w:val="none" w:sz="0" w:space="0" w:color="auto"/>
            <w:left w:val="none" w:sz="0" w:space="0" w:color="auto"/>
            <w:bottom w:val="none" w:sz="0" w:space="0" w:color="auto"/>
            <w:right w:val="none" w:sz="0" w:space="0" w:color="auto"/>
          </w:divBdr>
        </w:div>
        <w:div w:id="2124615658">
          <w:marLeft w:val="480"/>
          <w:marRight w:val="0"/>
          <w:marTop w:val="0"/>
          <w:marBottom w:val="0"/>
          <w:divBdr>
            <w:top w:val="none" w:sz="0" w:space="0" w:color="auto"/>
            <w:left w:val="none" w:sz="0" w:space="0" w:color="auto"/>
            <w:bottom w:val="none" w:sz="0" w:space="0" w:color="auto"/>
            <w:right w:val="none" w:sz="0" w:space="0" w:color="auto"/>
          </w:divBdr>
        </w:div>
        <w:div w:id="1151214266">
          <w:marLeft w:val="480"/>
          <w:marRight w:val="0"/>
          <w:marTop w:val="0"/>
          <w:marBottom w:val="0"/>
          <w:divBdr>
            <w:top w:val="none" w:sz="0" w:space="0" w:color="auto"/>
            <w:left w:val="none" w:sz="0" w:space="0" w:color="auto"/>
            <w:bottom w:val="none" w:sz="0" w:space="0" w:color="auto"/>
            <w:right w:val="none" w:sz="0" w:space="0" w:color="auto"/>
          </w:divBdr>
        </w:div>
        <w:div w:id="1539778867">
          <w:marLeft w:val="480"/>
          <w:marRight w:val="0"/>
          <w:marTop w:val="0"/>
          <w:marBottom w:val="0"/>
          <w:divBdr>
            <w:top w:val="none" w:sz="0" w:space="0" w:color="auto"/>
            <w:left w:val="none" w:sz="0" w:space="0" w:color="auto"/>
            <w:bottom w:val="none" w:sz="0" w:space="0" w:color="auto"/>
            <w:right w:val="none" w:sz="0" w:space="0" w:color="auto"/>
          </w:divBdr>
        </w:div>
        <w:div w:id="1018509849">
          <w:marLeft w:val="480"/>
          <w:marRight w:val="0"/>
          <w:marTop w:val="0"/>
          <w:marBottom w:val="0"/>
          <w:divBdr>
            <w:top w:val="none" w:sz="0" w:space="0" w:color="auto"/>
            <w:left w:val="none" w:sz="0" w:space="0" w:color="auto"/>
            <w:bottom w:val="none" w:sz="0" w:space="0" w:color="auto"/>
            <w:right w:val="none" w:sz="0" w:space="0" w:color="auto"/>
          </w:divBdr>
        </w:div>
        <w:div w:id="1875464516">
          <w:marLeft w:val="480"/>
          <w:marRight w:val="0"/>
          <w:marTop w:val="0"/>
          <w:marBottom w:val="0"/>
          <w:divBdr>
            <w:top w:val="none" w:sz="0" w:space="0" w:color="auto"/>
            <w:left w:val="none" w:sz="0" w:space="0" w:color="auto"/>
            <w:bottom w:val="none" w:sz="0" w:space="0" w:color="auto"/>
            <w:right w:val="none" w:sz="0" w:space="0" w:color="auto"/>
          </w:divBdr>
        </w:div>
        <w:div w:id="606304669">
          <w:marLeft w:val="480"/>
          <w:marRight w:val="0"/>
          <w:marTop w:val="0"/>
          <w:marBottom w:val="0"/>
          <w:divBdr>
            <w:top w:val="none" w:sz="0" w:space="0" w:color="auto"/>
            <w:left w:val="none" w:sz="0" w:space="0" w:color="auto"/>
            <w:bottom w:val="none" w:sz="0" w:space="0" w:color="auto"/>
            <w:right w:val="none" w:sz="0" w:space="0" w:color="auto"/>
          </w:divBdr>
        </w:div>
        <w:div w:id="115560786">
          <w:marLeft w:val="480"/>
          <w:marRight w:val="0"/>
          <w:marTop w:val="0"/>
          <w:marBottom w:val="0"/>
          <w:divBdr>
            <w:top w:val="none" w:sz="0" w:space="0" w:color="auto"/>
            <w:left w:val="none" w:sz="0" w:space="0" w:color="auto"/>
            <w:bottom w:val="none" w:sz="0" w:space="0" w:color="auto"/>
            <w:right w:val="none" w:sz="0" w:space="0" w:color="auto"/>
          </w:divBdr>
        </w:div>
        <w:div w:id="701054388">
          <w:marLeft w:val="480"/>
          <w:marRight w:val="0"/>
          <w:marTop w:val="0"/>
          <w:marBottom w:val="0"/>
          <w:divBdr>
            <w:top w:val="none" w:sz="0" w:space="0" w:color="auto"/>
            <w:left w:val="none" w:sz="0" w:space="0" w:color="auto"/>
            <w:bottom w:val="none" w:sz="0" w:space="0" w:color="auto"/>
            <w:right w:val="none" w:sz="0" w:space="0" w:color="auto"/>
          </w:divBdr>
        </w:div>
        <w:div w:id="944075266">
          <w:marLeft w:val="480"/>
          <w:marRight w:val="0"/>
          <w:marTop w:val="0"/>
          <w:marBottom w:val="0"/>
          <w:divBdr>
            <w:top w:val="none" w:sz="0" w:space="0" w:color="auto"/>
            <w:left w:val="none" w:sz="0" w:space="0" w:color="auto"/>
            <w:bottom w:val="none" w:sz="0" w:space="0" w:color="auto"/>
            <w:right w:val="none" w:sz="0" w:space="0" w:color="auto"/>
          </w:divBdr>
        </w:div>
        <w:div w:id="1215190698">
          <w:marLeft w:val="480"/>
          <w:marRight w:val="0"/>
          <w:marTop w:val="0"/>
          <w:marBottom w:val="0"/>
          <w:divBdr>
            <w:top w:val="none" w:sz="0" w:space="0" w:color="auto"/>
            <w:left w:val="none" w:sz="0" w:space="0" w:color="auto"/>
            <w:bottom w:val="none" w:sz="0" w:space="0" w:color="auto"/>
            <w:right w:val="none" w:sz="0" w:space="0" w:color="auto"/>
          </w:divBdr>
        </w:div>
        <w:div w:id="795828380">
          <w:marLeft w:val="480"/>
          <w:marRight w:val="0"/>
          <w:marTop w:val="0"/>
          <w:marBottom w:val="0"/>
          <w:divBdr>
            <w:top w:val="none" w:sz="0" w:space="0" w:color="auto"/>
            <w:left w:val="none" w:sz="0" w:space="0" w:color="auto"/>
            <w:bottom w:val="none" w:sz="0" w:space="0" w:color="auto"/>
            <w:right w:val="none" w:sz="0" w:space="0" w:color="auto"/>
          </w:divBdr>
        </w:div>
        <w:div w:id="471404832">
          <w:marLeft w:val="480"/>
          <w:marRight w:val="0"/>
          <w:marTop w:val="0"/>
          <w:marBottom w:val="0"/>
          <w:divBdr>
            <w:top w:val="none" w:sz="0" w:space="0" w:color="auto"/>
            <w:left w:val="none" w:sz="0" w:space="0" w:color="auto"/>
            <w:bottom w:val="none" w:sz="0" w:space="0" w:color="auto"/>
            <w:right w:val="none" w:sz="0" w:space="0" w:color="auto"/>
          </w:divBdr>
        </w:div>
        <w:div w:id="493448455">
          <w:marLeft w:val="480"/>
          <w:marRight w:val="0"/>
          <w:marTop w:val="0"/>
          <w:marBottom w:val="0"/>
          <w:divBdr>
            <w:top w:val="none" w:sz="0" w:space="0" w:color="auto"/>
            <w:left w:val="none" w:sz="0" w:space="0" w:color="auto"/>
            <w:bottom w:val="none" w:sz="0" w:space="0" w:color="auto"/>
            <w:right w:val="none" w:sz="0" w:space="0" w:color="auto"/>
          </w:divBdr>
        </w:div>
        <w:div w:id="2036883985">
          <w:marLeft w:val="480"/>
          <w:marRight w:val="0"/>
          <w:marTop w:val="0"/>
          <w:marBottom w:val="0"/>
          <w:divBdr>
            <w:top w:val="none" w:sz="0" w:space="0" w:color="auto"/>
            <w:left w:val="none" w:sz="0" w:space="0" w:color="auto"/>
            <w:bottom w:val="none" w:sz="0" w:space="0" w:color="auto"/>
            <w:right w:val="none" w:sz="0" w:space="0" w:color="auto"/>
          </w:divBdr>
        </w:div>
        <w:div w:id="1532255898">
          <w:marLeft w:val="480"/>
          <w:marRight w:val="0"/>
          <w:marTop w:val="0"/>
          <w:marBottom w:val="0"/>
          <w:divBdr>
            <w:top w:val="none" w:sz="0" w:space="0" w:color="auto"/>
            <w:left w:val="none" w:sz="0" w:space="0" w:color="auto"/>
            <w:bottom w:val="none" w:sz="0" w:space="0" w:color="auto"/>
            <w:right w:val="none" w:sz="0" w:space="0" w:color="auto"/>
          </w:divBdr>
        </w:div>
      </w:divsChild>
    </w:div>
    <w:div w:id="1740833807">
      <w:marLeft w:val="480"/>
      <w:marRight w:val="0"/>
      <w:marTop w:val="0"/>
      <w:marBottom w:val="0"/>
      <w:divBdr>
        <w:top w:val="none" w:sz="0" w:space="0" w:color="auto"/>
        <w:left w:val="none" w:sz="0" w:space="0" w:color="auto"/>
        <w:bottom w:val="none" w:sz="0" w:space="0" w:color="auto"/>
        <w:right w:val="none" w:sz="0" w:space="0" w:color="auto"/>
      </w:divBdr>
    </w:div>
    <w:div w:id="1740902046">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2561227">
      <w:marLeft w:val="48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140436">
      <w:marLeft w:val="48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5300819">
      <w:marLeft w:val="48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262203">
      <w:marLeft w:val="48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0926968">
      <w:bodyDiv w:val="1"/>
      <w:marLeft w:val="0"/>
      <w:marRight w:val="0"/>
      <w:marTop w:val="0"/>
      <w:marBottom w:val="0"/>
      <w:divBdr>
        <w:top w:val="none" w:sz="0" w:space="0" w:color="auto"/>
        <w:left w:val="none" w:sz="0" w:space="0" w:color="auto"/>
        <w:bottom w:val="none" w:sz="0" w:space="0" w:color="auto"/>
        <w:right w:val="none" w:sz="0" w:space="0" w:color="auto"/>
      </w:divBdr>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027414">
      <w:marLeft w:val="480"/>
      <w:marRight w:val="0"/>
      <w:marTop w:val="0"/>
      <w:marBottom w:val="0"/>
      <w:divBdr>
        <w:top w:val="none" w:sz="0" w:space="0" w:color="auto"/>
        <w:left w:val="none" w:sz="0" w:space="0" w:color="auto"/>
        <w:bottom w:val="none" w:sz="0" w:space="0" w:color="auto"/>
        <w:right w:val="none" w:sz="0" w:space="0" w:color="auto"/>
      </w:divBdr>
    </w:div>
    <w:div w:id="1765228114">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7894">
      <w:marLeft w:val="48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7113668">
      <w:bodyDiv w:val="1"/>
      <w:marLeft w:val="0"/>
      <w:marRight w:val="0"/>
      <w:marTop w:val="0"/>
      <w:marBottom w:val="0"/>
      <w:divBdr>
        <w:top w:val="none" w:sz="0" w:space="0" w:color="auto"/>
        <w:left w:val="none" w:sz="0" w:space="0" w:color="auto"/>
        <w:bottom w:val="none" w:sz="0" w:space="0" w:color="auto"/>
        <w:right w:val="none" w:sz="0" w:space="0" w:color="auto"/>
      </w:divBdr>
    </w:div>
    <w:div w:id="1767117536">
      <w:bodyDiv w:val="1"/>
      <w:marLeft w:val="0"/>
      <w:marRight w:val="0"/>
      <w:marTop w:val="0"/>
      <w:marBottom w:val="0"/>
      <w:divBdr>
        <w:top w:val="none" w:sz="0" w:space="0" w:color="auto"/>
        <w:left w:val="none" w:sz="0" w:space="0" w:color="auto"/>
        <w:bottom w:val="none" w:sz="0" w:space="0" w:color="auto"/>
        <w:right w:val="none" w:sz="0" w:space="0" w:color="auto"/>
      </w:divBdr>
    </w:div>
    <w:div w:id="1768116030">
      <w:marLeft w:val="48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1074976">
      <w:bodyDiv w:val="1"/>
      <w:marLeft w:val="0"/>
      <w:marRight w:val="0"/>
      <w:marTop w:val="0"/>
      <w:marBottom w:val="0"/>
      <w:divBdr>
        <w:top w:val="none" w:sz="0" w:space="0" w:color="auto"/>
        <w:left w:val="none" w:sz="0" w:space="0" w:color="auto"/>
        <w:bottom w:val="none" w:sz="0" w:space="0" w:color="auto"/>
        <w:right w:val="none" w:sz="0" w:space="0" w:color="auto"/>
      </w:divBdr>
    </w:div>
    <w:div w:id="1772621054">
      <w:marLeft w:val="48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4669284">
      <w:marLeft w:val="48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5518039">
      <w:marLeft w:val="48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7821686">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520682">
      <w:marLeft w:val="48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33919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4885781">
      <w:marLeft w:val="480"/>
      <w:marRight w:val="0"/>
      <w:marTop w:val="0"/>
      <w:marBottom w:val="0"/>
      <w:divBdr>
        <w:top w:val="none" w:sz="0" w:space="0" w:color="auto"/>
        <w:left w:val="none" w:sz="0" w:space="0" w:color="auto"/>
        <w:bottom w:val="none" w:sz="0" w:space="0" w:color="auto"/>
        <w:right w:val="none" w:sz="0" w:space="0" w:color="auto"/>
      </w:divBdr>
    </w:div>
    <w:div w:id="1785032463">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154874">
      <w:marLeft w:val="48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90976215">
      <w:marLeft w:val="48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018628">
      <w:bodyDiv w:val="1"/>
      <w:marLeft w:val="0"/>
      <w:marRight w:val="0"/>
      <w:marTop w:val="0"/>
      <w:marBottom w:val="0"/>
      <w:divBdr>
        <w:top w:val="none" w:sz="0" w:space="0" w:color="auto"/>
        <w:left w:val="none" w:sz="0" w:space="0" w:color="auto"/>
        <w:bottom w:val="none" w:sz="0" w:space="0" w:color="auto"/>
        <w:right w:val="none" w:sz="0" w:space="0" w:color="auto"/>
      </w:divBdr>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442841">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5825160">
      <w:marLeft w:val="48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6190">
      <w:marLeft w:val="48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1739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332571">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6703444">
      <w:marLeft w:val="480"/>
      <w:marRight w:val="0"/>
      <w:marTop w:val="0"/>
      <w:marBottom w:val="0"/>
      <w:divBdr>
        <w:top w:val="none" w:sz="0" w:space="0" w:color="auto"/>
        <w:left w:val="none" w:sz="0" w:space="0" w:color="auto"/>
        <w:bottom w:val="none" w:sz="0" w:space="0" w:color="auto"/>
        <w:right w:val="none" w:sz="0" w:space="0" w:color="auto"/>
      </w:divBdr>
    </w:div>
    <w:div w:id="1807701284">
      <w:marLeft w:val="480"/>
      <w:marRight w:val="0"/>
      <w:marTop w:val="0"/>
      <w:marBottom w:val="0"/>
      <w:divBdr>
        <w:top w:val="none" w:sz="0" w:space="0" w:color="auto"/>
        <w:left w:val="none" w:sz="0" w:space="0" w:color="auto"/>
        <w:bottom w:val="none" w:sz="0" w:space="0" w:color="auto"/>
        <w:right w:val="none" w:sz="0" w:space="0" w:color="auto"/>
      </w:divBdr>
    </w:div>
    <w:div w:id="1808007508">
      <w:marLeft w:val="48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09863050">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1022493">
      <w:marLeft w:val="480"/>
      <w:marRight w:val="0"/>
      <w:marTop w:val="0"/>
      <w:marBottom w:val="0"/>
      <w:divBdr>
        <w:top w:val="none" w:sz="0" w:space="0" w:color="auto"/>
        <w:left w:val="none" w:sz="0" w:space="0" w:color="auto"/>
        <w:bottom w:val="none" w:sz="0" w:space="0" w:color="auto"/>
        <w:right w:val="none" w:sz="0" w:space="0" w:color="auto"/>
      </w:divBdr>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822818">
      <w:marLeft w:val="48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3980839">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140240">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1992614">
      <w:bodyDiv w:val="1"/>
      <w:marLeft w:val="0"/>
      <w:marRight w:val="0"/>
      <w:marTop w:val="0"/>
      <w:marBottom w:val="0"/>
      <w:divBdr>
        <w:top w:val="none" w:sz="0" w:space="0" w:color="auto"/>
        <w:left w:val="none" w:sz="0" w:space="0" w:color="auto"/>
        <w:bottom w:val="none" w:sz="0" w:space="0" w:color="auto"/>
        <w:right w:val="none" w:sz="0" w:space="0" w:color="auto"/>
      </w:divBdr>
    </w:div>
    <w:div w:id="1822427218">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4660826">
      <w:bodyDiv w:val="1"/>
      <w:marLeft w:val="0"/>
      <w:marRight w:val="0"/>
      <w:marTop w:val="0"/>
      <w:marBottom w:val="0"/>
      <w:divBdr>
        <w:top w:val="none" w:sz="0" w:space="0" w:color="auto"/>
        <w:left w:val="none" w:sz="0" w:space="0" w:color="auto"/>
        <w:bottom w:val="none" w:sz="0" w:space="0" w:color="auto"/>
        <w:right w:val="none" w:sz="0" w:space="0" w:color="auto"/>
      </w:divBdr>
    </w:div>
    <w:div w:id="182546407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5857811">
      <w:marLeft w:val="48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7823496">
      <w:marLeft w:val="480"/>
      <w:marRight w:val="0"/>
      <w:marTop w:val="0"/>
      <w:marBottom w:val="0"/>
      <w:divBdr>
        <w:top w:val="none" w:sz="0" w:space="0" w:color="auto"/>
        <w:left w:val="none" w:sz="0" w:space="0" w:color="auto"/>
        <w:bottom w:val="none" w:sz="0" w:space="0" w:color="auto"/>
        <w:right w:val="none" w:sz="0" w:space="0" w:color="auto"/>
      </w:divBdr>
    </w:div>
    <w:div w:id="1828277080">
      <w:marLeft w:val="48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523628">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099623">
      <w:marLeft w:val="48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038985">
      <w:marLeft w:val="48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681441">
      <w:marLeft w:val="48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3491010">
      <w:marLeft w:val="48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535520">
      <w:marLeft w:val="48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59805021">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1429625">
      <w:marLeft w:val="48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8563503">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1283949">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2284250">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4095092">
      <w:bodyDiv w:val="1"/>
      <w:marLeft w:val="0"/>
      <w:marRight w:val="0"/>
      <w:marTop w:val="0"/>
      <w:marBottom w:val="0"/>
      <w:divBdr>
        <w:top w:val="none" w:sz="0" w:space="0" w:color="auto"/>
        <w:left w:val="none" w:sz="0" w:space="0" w:color="auto"/>
        <w:bottom w:val="none" w:sz="0" w:space="0" w:color="auto"/>
        <w:right w:val="none" w:sz="0" w:space="0" w:color="auto"/>
      </w:divBdr>
    </w:div>
    <w:div w:id="1884708988">
      <w:marLeft w:val="480"/>
      <w:marRight w:val="0"/>
      <w:marTop w:val="0"/>
      <w:marBottom w:val="0"/>
      <w:divBdr>
        <w:top w:val="none" w:sz="0" w:space="0" w:color="auto"/>
        <w:left w:val="none" w:sz="0" w:space="0" w:color="auto"/>
        <w:bottom w:val="none" w:sz="0" w:space="0" w:color="auto"/>
        <w:right w:val="none" w:sz="0" w:space="0" w:color="auto"/>
      </w:divBdr>
    </w:div>
    <w:div w:id="1885169968">
      <w:bodyDiv w:val="1"/>
      <w:marLeft w:val="0"/>
      <w:marRight w:val="0"/>
      <w:marTop w:val="0"/>
      <w:marBottom w:val="0"/>
      <w:divBdr>
        <w:top w:val="none" w:sz="0" w:space="0" w:color="auto"/>
        <w:left w:val="none" w:sz="0" w:space="0" w:color="auto"/>
        <w:bottom w:val="none" w:sz="0" w:space="0" w:color="auto"/>
        <w:right w:val="none" w:sz="0" w:space="0" w:color="auto"/>
      </w:divBdr>
      <w:divsChild>
        <w:div w:id="1662267283">
          <w:marLeft w:val="480"/>
          <w:marRight w:val="0"/>
          <w:marTop w:val="0"/>
          <w:marBottom w:val="0"/>
          <w:divBdr>
            <w:top w:val="none" w:sz="0" w:space="0" w:color="auto"/>
            <w:left w:val="none" w:sz="0" w:space="0" w:color="auto"/>
            <w:bottom w:val="none" w:sz="0" w:space="0" w:color="auto"/>
            <w:right w:val="none" w:sz="0" w:space="0" w:color="auto"/>
          </w:divBdr>
        </w:div>
        <w:div w:id="954360789">
          <w:marLeft w:val="480"/>
          <w:marRight w:val="0"/>
          <w:marTop w:val="0"/>
          <w:marBottom w:val="0"/>
          <w:divBdr>
            <w:top w:val="none" w:sz="0" w:space="0" w:color="auto"/>
            <w:left w:val="none" w:sz="0" w:space="0" w:color="auto"/>
            <w:bottom w:val="none" w:sz="0" w:space="0" w:color="auto"/>
            <w:right w:val="none" w:sz="0" w:space="0" w:color="auto"/>
          </w:divBdr>
        </w:div>
        <w:div w:id="888300712">
          <w:marLeft w:val="480"/>
          <w:marRight w:val="0"/>
          <w:marTop w:val="0"/>
          <w:marBottom w:val="0"/>
          <w:divBdr>
            <w:top w:val="none" w:sz="0" w:space="0" w:color="auto"/>
            <w:left w:val="none" w:sz="0" w:space="0" w:color="auto"/>
            <w:bottom w:val="none" w:sz="0" w:space="0" w:color="auto"/>
            <w:right w:val="none" w:sz="0" w:space="0" w:color="auto"/>
          </w:divBdr>
        </w:div>
        <w:div w:id="1043676736">
          <w:marLeft w:val="480"/>
          <w:marRight w:val="0"/>
          <w:marTop w:val="0"/>
          <w:marBottom w:val="0"/>
          <w:divBdr>
            <w:top w:val="none" w:sz="0" w:space="0" w:color="auto"/>
            <w:left w:val="none" w:sz="0" w:space="0" w:color="auto"/>
            <w:bottom w:val="none" w:sz="0" w:space="0" w:color="auto"/>
            <w:right w:val="none" w:sz="0" w:space="0" w:color="auto"/>
          </w:divBdr>
        </w:div>
        <w:div w:id="2076049839">
          <w:marLeft w:val="480"/>
          <w:marRight w:val="0"/>
          <w:marTop w:val="0"/>
          <w:marBottom w:val="0"/>
          <w:divBdr>
            <w:top w:val="none" w:sz="0" w:space="0" w:color="auto"/>
            <w:left w:val="none" w:sz="0" w:space="0" w:color="auto"/>
            <w:bottom w:val="none" w:sz="0" w:space="0" w:color="auto"/>
            <w:right w:val="none" w:sz="0" w:space="0" w:color="auto"/>
          </w:divBdr>
        </w:div>
        <w:div w:id="202058512">
          <w:marLeft w:val="480"/>
          <w:marRight w:val="0"/>
          <w:marTop w:val="0"/>
          <w:marBottom w:val="0"/>
          <w:divBdr>
            <w:top w:val="none" w:sz="0" w:space="0" w:color="auto"/>
            <w:left w:val="none" w:sz="0" w:space="0" w:color="auto"/>
            <w:bottom w:val="none" w:sz="0" w:space="0" w:color="auto"/>
            <w:right w:val="none" w:sz="0" w:space="0" w:color="auto"/>
          </w:divBdr>
        </w:div>
        <w:div w:id="215241738">
          <w:marLeft w:val="480"/>
          <w:marRight w:val="0"/>
          <w:marTop w:val="0"/>
          <w:marBottom w:val="0"/>
          <w:divBdr>
            <w:top w:val="none" w:sz="0" w:space="0" w:color="auto"/>
            <w:left w:val="none" w:sz="0" w:space="0" w:color="auto"/>
            <w:bottom w:val="none" w:sz="0" w:space="0" w:color="auto"/>
            <w:right w:val="none" w:sz="0" w:space="0" w:color="auto"/>
          </w:divBdr>
        </w:div>
        <w:div w:id="1836992136">
          <w:marLeft w:val="480"/>
          <w:marRight w:val="0"/>
          <w:marTop w:val="0"/>
          <w:marBottom w:val="0"/>
          <w:divBdr>
            <w:top w:val="none" w:sz="0" w:space="0" w:color="auto"/>
            <w:left w:val="none" w:sz="0" w:space="0" w:color="auto"/>
            <w:bottom w:val="none" w:sz="0" w:space="0" w:color="auto"/>
            <w:right w:val="none" w:sz="0" w:space="0" w:color="auto"/>
          </w:divBdr>
        </w:div>
        <w:div w:id="2135244397">
          <w:marLeft w:val="480"/>
          <w:marRight w:val="0"/>
          <w:marTop w:val="0"/>
          <w:marBottom w:val="0"/>
          <w:divBdr>
            <w:top w:val="none" w:sz="0" w:space="0" w:color="auto"/>
            <w:left w:val="none" w:sz="0" w:space="0" w:color="auto"/>
            <w:bottom w:val="none" w:sz="0" w:space="0" w:color="auto"/>
            <w:right w:val="none" w:sz="0" w:space="0" w:color="auto"/>
          </w:divBdr>
        </w:div>
        <w:div w:id="2041776541">
          <w:marLeft w:val="480"/>
          <w:marRight w:val="0"/>
          <w:marTop w:val="0"/>
          <w:marBottom w:val="0"/>
          <w:divBdr>
            <w:top w:val="none" w:sz="0" w:space="0" w:color="auto"/>
            <w:left w:val="none" w:sz="0" w:space="0" w:color="auto"/>
            <w:bottom w:val="none" w:sz="0" w:space="0" w:color="auto"/>
            <w:right w:val="none" w:sz="0" w:space="0" w:color="auto"/>
          </w:divBdr>
        </w:div>
        <w:div w:id="173687770">
          <w:marLeft w:val="480"/>
          <w:marRight w:val="0"/>
          <w:marTop w:val="0"/>
          <w:marBottom w:val="0"/>
          <w:divBdr>
            <w:top w:val="none" w:sz="0" w:space="0" w:color="auto"/>
            <w:left w:val="none" w:sz="0" w:space="0" w:color="auto"/>
            <w:bottom w:val="none" w:sz="0" w:space="0" w:color="auto"/>
            <w:right w:val="none" w:sz="0" w:space="0" w:color="auto"/>
          </w:divBdr>
        </w:div>
        <w:div w:id="1577475436">
          <w:marLeft w:val="480"/>
          <w:marRight w:val="0"/>
          <w:marTop w:val="0"/>
          <w:marBottom w:val="0"/>
          <w:divBdr>
            <w:top w:val="none" w:sz="0" w:space="0" w:color="auto"/>
            <w:left w:val="none" w:sz="0" w:space="0" w:color="auto"/>
            <w:bottom w:val="none" w:sz="0" w:space="0" w:color="auto"/>
            <w:right w:val="none" w:sz="0" w:space="0" w:color="auto"/>
          </w:divBdr>
        </w:div>
        <w:div w:id="500699932">
          <w:marLeft w:val="480"/>
          <w:marRight w:val="0"/>
          <w:marTop w:val="0"/>
          <w:marBottom w:val="0"/>
          <w:divBdr>
            <w:top w:val="none" w:sz="0" w:space="0" w:color="auto"/>
            <w:left w:val="none" w:sz="0" w:space="0" w:color="auto"/>
            <w:bottom w:val="none" w:sz="0" w:space="0" w:color="auto"/>
            <w:right w:val="none" w:sz="0" w:space="0" w:color="auto"/>
          </w:divBdr>
        </w:div>
        <w:div w:id="625744802">
          <w:marLeft w:val="480"/>
          <w:marRight w:val="0"/>
          <w:marTop w:val="0"/>
          <w:marBottom w:val="0"/>
          <w:divBdr>
            <w:top w:val="none" w:sz="0" w:space="0" w:color="auto"/>
            <w:left w:val="none" w:sz="0" w:space="0" w:color="auto"/>
            <w:bottom w:val="none" w:sz="0" w:space="0" w:color="auto"/>
            <w:right w:val="none" w:sz="0" w:space="0" w:color="auto"/>
          </w:divBdr>
        </w:div>
        <w:div w:id="1797992804">
          <w:marLeft w:val="480"/>
          <w:marRight w:val="0"/>
          <w:marTop w:val="0"/>
          <w:marBottom w:val="0"/>
          <w:divBdr>
            <w:top w:val="none" w:sz="0" w:space="0" w:color="auto"/>
            <w:left w:val="none" w:sz="0" w:space="0" w:color="auto"/>
            <w:bottom w:val="none" w:sz="0" w:space="0" w:color="auto"/>
            <w:right w:val="none" w:sz="0" w:space="0" w:color="auto"/>
          </w:divBdr>
        </w:div>
        <w:div w:id="1237012656">
          <w:marLeft w:val="480"/>
          <w:marRight w:val="0"/>
          <w:marTop w:val="0"/>
          <w:marBottom w:val="0"/>
          <w:divBdr>
            <w:top w:val="none" w:sz="0" w:space="0" w:color="auto"/>
            <w:left w:val="none" w:sz="0" w:space="0" w:color="auto"/>
            <w:bottom w:val="none" w:sz="0" w:space="0" w:color="auto"/>
            <w:right w:val="none" w:sz="0" w:space="0" w:color="auto"/>
          </w:divBdr>
        </w:div>
        <w:div w:id="770516873">
          <w:marLeft w:val="480"/>
          <w:marRight w:val="0"/>
          <w:marTop w:val="0"/>
          <w:marBottom w:val="0"/>
          <w:divBdr>
            <w:top w:val="none" w:sz="0" w:space="0" w:color="auto"/>
            <w:left w:val="none" w:sz="0" w:space="0" w:color="auto"/>
            <w:bottom w:val="none" w:sz="0" w:space="0" w:color="auto"/>
            <w:right w:val="none" w:sz="0" w:space="0" w:color="auto"/>
          </w:divBdr>
        </w:div>
        <w:div w:id="1186795014">
          <w:marLeft w:val="480"/>
          <w:marRight w:val="0"/>
          <w:marTop w:val="0"/>
          <w:marBottom w:val="0"/>
          <w:divBdr>
            <w:top w:val="none" w:sz="0" w:space="0" w:color="auto"/>
            <w:left w:val="none" w:sz="0" w:space="0" w:color="auto"/>
            <w:bottom w:val="none" w:sz="0" w:space="0" w:color="auto"/>
            <w:right w:val="none" w:sz="0" w:space="0" w:color="auto"/>
          </w:divBdr>
        </w:div>
        <w:div w:id="101147339">
          <w:marLeft w:val="480"/>
          <w:marRight w:val="0"/>
          <w:marTop w:val="0"/>
          <w:marBottom w:val="0"/>
          <w:divBdr>
            <w:top w:val="none" w:sz="0" w:space="0" w:color="auto"/>
            <w:left w:val="none" w:sz="0" w:space="0" w:color="auto"/>
            <w:bottom w:val="none" w:sz="0" w:space="0" w:color="auto"/>
            <w:right w:val="none" w:sz="0" w:space="0" w:color="auto"/>
          </w:divBdr>
        </w:div>
        <w:div w:id="1515920994">
          <w:marLeft w:val="480"/>
          <w:marRight w:val="0"/>
          <w:marTop w:val="0"/>
          <w:marBottom w:val="0"/>
          <w:divBdr>
            <w:top w:val="none" w:sz="0" w:space="0" w:color="auto"/>
            <w:left w:val="none" w:sz="0" w:space="0" w:color="auto"/>
            <w:bottom w:val="none" w:sz="0" w:space="0" w:color="auto"/>
            <w:right w:val="none" w:sz="0" w:space="0" w:color="auto"/>
          </w:divBdr>
        </w:div>
        <w:div w:id="1302149582">
          <w:marLeft w:val="480"/>
          <w:marRight w:val="0"/>
          <w:marTop w:val="0"/>
          <w:marBottom w:val="0"/>
          <w:divBdr>
            <w:top w:val="none" w:sz="0" w:space="0" w:color="auto"/>
            <w:left w:val="none" w:sz="0" w:space="0" w:color="auto"/>
            <w:bottom w:val="none" w:sz="0" w:space="0" w:color="auto"/>
            <w:right w:val="none" w:sz="0" w:space="0" w:color="auto"/>
          </w:divBdr>
        </w:div>
        <w:div w:id="1863546992">
          <w:marLeft w:val="480"/>
          <w:marRight w:val="0"/>
          <w:marTop w:val="0"/>
          <w:marBottom w:val="0"/>
          <w:divBdr>
            <w:top w:val="none" w:sz="0" w:space="0" w:color="auto"/>
            <w:left w:val="none" w:sz="0" w:space="0" w:color="auto"/>
            <w:bottom w:val="none" w:sz="0" w:space="0" w:color="auto"/>
            <w:right w:val="none" w:sz="0" w:space="0" w:color="auto"/>
          </w:divBdr>
        </w:div>
        <w:div w:id="213201669">
          <w:marLeft w:val="480"/>
          <w:marRight w:val="0"/>
          <w:marTop w:val="0"/>
          <w:marBottom w:val="0"/>
          <w:divBdr>
            <w:top w:val="none" w:sz="0" w:space="0" w:color="auto"/>
            <w:left w:val="none" w:sz="0" w:space="0" w:color="auto"/>
            <w:bottom w:val="none" w:sz="0" w:space="0" w:color="auto"/>
            <w:right w:val="none" w:sz="0" w:space="0" w:color="auto"/>
          </w:divBdr>
        </w:div>
        <w:div w:id="1059355903">
          <w:marLeft w:val="480"/>
          <w:marRight w:val="0"/>
          <w:marTop w:val="0"/>
          <w:marBottom w:val="0"/>
          <w:divBdr>
            <w:top w:val="none" w:sz="0" w:space="0" w:color="auto"/>
            <w:left w:val="none" w:sz="0" w:space="0" w:color="auto"/>
            <w:bottom w:val="none" w:sz="0" w:space="0" w:color="auto"/>
            <w:right w:val="none" w:sz="0" w:space="0" w:color="auto"/>
          </w:divBdr>
        </w:div>
        <w:div w:id="1692605443">
          <w:marLeft w:val="480"/>
          <w:marRight w:val="0"/>
          <w:marTop w:val="0"/>
          <w:marBottom w:val="0"/>
          <w:divBdr>
            <w:top w:val="none" w:sz="0" w:space="0" w:color="auto"/>
            <w:left w:val="none" w:sz="0" w:space="0" w:color="auto"/>
            <w:bottom w:val="none" w:sz="0" w:space="0" w:color="auto"/>
            <w:right w:val="none" w:sz="0" w:space="0" w:color="auto"/>
          </w:divBdr>
        </w:div>
        <w:div w:id="86123066">
          <w:marLeft w:val="480"/>
          <w:marRight w:val="0"/>
          <w:marTop w:val="0"/>
          <w:marBottom w:val="0"/>
          <w:divBdr>
            <w:top w:val="none" w:sz="0" w:space="0" w:color="auto"/>
            <w:left w:val="none" w:sz="0" w:space="0" w:color="auto"/>
            <w:bottom w:val="none" w:sz="0" w:space="0" w:color="auto"/>
            <w:right w:val="none" w:sz="0" w:space="0" w:color="auto"/>
          </w:divBdr>
        </w:div>
        <w:div w:id="1119451536">
          <w:marLeft w:val="480"/>
          <w:marRight w:val="0"/>
          <w:marTop w:val="0"/>
          <w:marBottom w:val="0"/>
          <w:divBdr>
            <w:top w:val="none" w:sz="0" w:space="0" w:color="auto"/>
            <w:left w:val="none" w:sz="0" w:space="0" w:color="auto"/>
            <w:bottom w:val="none" w:sz="0" w:space="0" w:color="auto"/>
            <w:right w:val="none" w:sz="0" w:space="0" w:color="auto"/>
          </w:divBdr>
        </w:div>
        <w:div w:id="2063089017">
          <w:marLeft w:val="480"/>
          <w:marRight w:val="0"/>
          <w:marTop w:val="0"/>
          <w:marBottom w:val="0"/>
          <w:divBdr>
            <w:top w:val="none" w:sz="0" w:space="0" w:color="auto"/>
            <w:left w:val="none" w:sz="0" w:space="0" w:color="auto"/>
            <w:bottom w:val="none" w:sz="0" w:space="0" w:color="auto"/>
            <w:right w:val="none" w:sz="0" w:space="0" w:color="auto"/>
          </w:divBdr>
        </w:div>
        <w:div w:id="1254631501">
          <w:marLeft w:val="480"/>
          <w:marRight w:val="0"/>
          <w:marTop w:val="0"/>
          <w:marBottom w:val="0"/>
          <w:divBdr>
            <w:top w:val="none" w:sz="0" w:space="0" w:color="auto"/>
            <w:left w:val="none" w:sz="0" w:space="0" w:color="auto"/>
            <w:bottom w:val="none" w:sz="0" w:space="0" w:color="auto"/>
            <w:right w:val="none" w:sz="0" w:space="0" w:color="auto"/>
          </w:divBdr>
        </w:div>
        <w:div w:id="1242521674">
          <w:marLeft w:val="480"/>
          <w:marRight w:val="0"/>
          <w:marTop w:val="0"/>
          <w:marBottom w:val="0"/>
          <w:divBdr>
            <w:top w:val="none" w:sz="0" w:space="0" w:color="auto"/>
            <w:left w:val="none" w:sz="0" w:space="0" w:color="auto"/>
            <w:bottom w:val="none" w:sz="0" w:space="0" w:color="auto"/>
            <w:right w:val="none" w:sz="0" w:space="0" w:color="auto"/>
          </w:divBdr>
        </w:div>
        <w:div w:id="597979355">
          <w:marLeft w:val="480"/>
          <w:marRight w:val="0"/>
          <w:marTop w:val="0"/>
          <w:marBottom w:val="0"/>
          <w:divBdr>
            <w:top w:val="none" w:sz="0" w:space="0" w:color="auto"/>
            <w:left w:val="none" w:sz="0" w:space="0" w:color="auto"/>
            <w:bottom w:val="none" w:sz="0" w:space="0" w:color="auto"/>
            <w:right w:val="none" w:sz="0" w:space="0" w:color="auto"/>
          </w:divBdr>
        </w:div>
        <w:div w:id="160202411">
          <w:marLeft w:val="480"/>
          <w:marRight w:val="0"/>
          <w:marTop w:val="0"/>
          <w:marBottom w:val="0"/>
          <w:divBdr>
            <w:top w:val="none" w:sz="0" w:space="0" w:color="auto"/>
            <w:left w:val="none" w:sz="0" w:space="0" w:color="auto"/>
            <w:bottom w:val="none" w:sz="0" w:space="0" w:color="auto"/>
            <w:right w:val="none" w:sz="0" w:space="0" w:color="auto"/>
          </w:divBdr>
        </w:div>
        <w:div w:id="1599168211">
          <w:marLeft w:val="480"/>
          <w:marRight w:val="0"/>
          <w:marTop w:val="0"/>
          <w:marBottom w:val="0"/>
          <w:divBdr>
            <w:top w:val="none" w:sz="0" w:space="0" w:color="auto"/>
            <w:left w:val="none" w:sz="0" w:space="0" w:color="auto"/>
            <w:bottom w:val="none" w:sz="0" w:space="0" w:color="auto"/>
            <w:right w:val="none" w:sz="0" w:space="0" w:color="auto"/>
          </w:divBdr>
        </w:div>
        <w:div w:id="437606935">
          <w:marLeft w:val="480"/>
          <w:marRight w:val="0"/>
          <w:marTop w:val="0"/>
          <w:marBottom w:val="0"/>
          <w:divBdr>
            <w:top w:val="none" w:sz="0" w:space="0" w:color="auto"/>
            <w:left w:val="none" w:sz="0" w:space="0" w:color="auto"/>
            <w:bottom w:val="none" w:sz="0" w:space="0" w:color="auto"/>
            <w:right w:val="none" w:sz="0" w:space="0" w:color="auto"/>
          </w:divBdr>
        </w:div>
        <w:div w:id="340476145">
          <w:marLeft w:val="480"/>
          <w:marRight w:val="0"/>
          <w:marTop w:val="0"/>
          <w:marBottom w:val="0"/>
          <w:divBdr>
            <w:top w:val="none" w:sz="0" w:space="0" w:color="auto"/>
            <w:left w:val="none" w:sz="0" w:space="0" w:color="auto"/>
            <w:bottom w:val="none" w:sz="0" w:space="0" w:color="auto"/>
            <w:right w:val="none" w:sz="0" w:space="0" w:color="auto"/>
          </w:divBdr>
        </w:div>
        <w:div w:id="1583179510">
          <w:marLeft w:val="480"/>
          <w:marRight w:val="0"/>
          <w:marTop w:val="0"/>
          <w:marBottom w:val="0"/>
          <w:divBdr>
            <w:top w:val="none" w:sz="0" w:space="0" w:color="auto"/>
            <w:left w:val="none" w:sz="0" w:space="0" w:color="auto"/>
            <w:bottom w:val="none" w:sz="0" w:space="0" w:color="auto"/>
            <w:right w:val="none" w:sz="0" w:space="0" w:color="auto"/>
          </w:divBdr>
        </w:div>
      </w:divsChild>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340991">
      <w:marLeft w:val="48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2186135">
      <w:marLeft w:val="48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509938">
      <w:marLeft w:val="48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7819576">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0242178">
      <w:bodyDiv w:val="1"/>
      <w:marLeft w:val="0"/>
      <w:marRight w:val="0"/>
      <w:marTop w:val="0"/>
      <w:marBottom w:val="0"/>
      <w:divBdr>
        <w:top w:val="none" w:sz="0" w:space="0" w:color="auto"/>
        <w:left w:val="none" w:sz="0" w:space="0" w:color="auto"/>
        <w:bottom w:val="none" w:sz="0" w:space="0" w:color="auto"/>
        <w:right w:val="none" w:sz="0" w:space="0" w:color="auto"/>
      </w:divBdr>
    </w:div>
    <w:div w:id="1900478742">
      <w:marLeft w:val="480"/>
      <w:marRight w:val="0"/>
      <w:marTop w:val="0"/>
      <w:marBottom w:val="0"/>
      <w:divBdr>
        <w:top w:val="none" w:sz="0" w:space="0" w:color="auto"/>
        <w:left w:val="none" w:sz="0" w:space="0" w:color="auto"/>
        <w:bottom w:val="none" w:sz="0" w:space="0" w:color="auto"/>
        <w:right w:val="none" w:sz="0" w:space="0" w:color="auto"/>
      </w:divBdr>
    </w:div>
    <w:div w:id="1900898082">
      <w:marLeft w:val="48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2791514">
      <w:bodyDiv w:val="1"/>
      <w:marLeft w:val="0"/>
      <w:marRight w:val="0"/>
      <w:marTop w:val="0"/>
      <w:marBottom w:val="0"/>
      <w:divBdr>
        <w:top w:val="none" w:sz="0" w:space="0" w:color="auto"/>
        <w:left w:val="none" w:sz="0" w:space="0" w:color="auto"/>
        <w:bottom w:val="none" w:sz="0" w:space="0" w:color="auto"/>
        <w:right w:val="none" w:sz="0" w:space="0" w:color="auto"/>
      </w:divBdr>
    </w:div>
    <w:div w:id="1902977387">
      <w:bodyDiv w:val="1"/>
      <w:marLeft w:val="0"/>
      <w:marRight w:val="0"/>
      <w:marTop w:val="0"/>
      <w:marBottom w:val="0"/>
      <w:divBdr>
        <w:top w:val="none" w:sz="0" w:space="0" w:color="auto"/>
        <w:left w:val="none" w:sz="0" w:space="0" w:color="auto"/>
        <w:bottom w:val="none" w:sz="0" w:space="0" w:color="auto"/>
        <w:right w:val="none" w:sz="0" w:space="0" w:color="auto"/>
      </w:divBdr>
    </w:div>
    <w:div w:id="1904220066">
      <w:marLeft w:val="480"/>
      <w:marRight w:val="0"/>
      <w:marTop w:val="0"/>
      <w:marBottom w:val="0"/>
      <w:divBdr>
        <w:top w:val="none" w:sz="0" w:space="0" w:color="auto"/>
        <w:left w:val="none" w:sz="0" w:space="0" w:color="auto"/>
        <w:bottom w:val="none" w:sz="0" w:space="0" w:color="auto"/>
        <w:right w:val="none" w:sz="0" w:space="0" w:color="auto"/>
      </w:divBdr>
    </w:div>
    <w:div w:id="1905287958">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0073623">
      <w:marLeft w:val="48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000069">
      <w:marLeft w:val="480"/>
      <w:marRight w:val="0"/>
      <w:marTop w:val="0"/>
      <w:marBottom w:val="0"/>
      <w:divBdr>
        <w:top w:val="none" w:sz="0" w:space="0" w:color="auto"/>
        <w:left w:val="none" w:sz="0" w:space="0" w:color="auto"/>
        <w:bottom w:val="none" w:sz="0" w:space="0" w:color="auto"/>
        <w:right w:val="none" w:sz="0" w:space="0" w:color="auto"/>
      </w:divBdr>
    </w:div>
    <w:div w:id="1913351313">
      <w:marLeft w:val="480"/>
      <w:marRight w:val="0"/>
      <w:marTop w:val="0"/>
      <w:marBottom w:val="0"/>
      <w:divBdr>
        <w:top w:val="none" w:sz="0" w:space="0" w:color="auto"/>
        <w:left w:val="none" w:sz="0" w:space="0" w:color="auto"/>
        <w:bottom w:val="none" w:sz="0" w:space="0" w:color="auto"/>
        <w:right w:val="none" w:sz="0" w:space="0" w:color="auto"/>
      </w:divBdr>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849975">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006985">
      <w:marLeft w:val="48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4974123">
      <w:marLeft w:val="48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163237">
      <w:marLeft w:val="48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6545934">
      <w:marLeft w:val="480"/>
      <w:marRight w:val="0"/>
      <w:marTop w:val="0"/>
      <w:marBottom w:val="0"/>
      <w:divBdr>
        <w:top w:val="none" w:sz="0" w:space="0" w:color="auto"/>
        <w:left w:val="none" w:sz="0" w:space="0" w:color="auto"/>
        <w:bottom w:val="none" w:sz="0" w:space="0" w:color="auto"/>
        <w:right w:val="none" w:sz="0" w:space="0" w:color="auto"/>
      </w:divBdr>
    </w:div>
    <w:div w:id="1916620590">
      <w:marLeft w:val="48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366837">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0289417">
      <w:marLeft w:val="480"/>
      <w:marRight w:val="0"/>
      <w:marTop w:val="0"/>
      <w:marBottom w:val="0"/>
      <w:divBdr>
        <w:top w:val="none" w:sz="0" w:space="0" w:color="auto"/>
        <w:left w:val="none" w:sz="0" w:space="0" w:color="auto"/>
        <w:bottom w:val="none" w:sz="0" w:space="0" w:color="auto"/>
        <w:right w:val="none" w:sz="0" w:space="0" w:color="auto"/>
      </w:divBdr>
    </w:div>
    <w:div w:id="1921408444">
      <w:marLeft w:val="480"/>
      <w:marRight w:val="0"/>
      <w:marTop w:val="0"/>
      <w:marBottom w:val="0"/>
      <w:divBdr>
        <w:top w:val="none" w:sz="0" w:space="0" w:color="auto"/>
        <w:left w:val="none" w:sz="0" w:space="0" w:color="auto"/>
        <w:bottom w:val="none" w:sz="0" w:space="0" w:color="auto"/>
        <w:right w:val="none" w:sz="0" w:space="0" w:color="auto"/>
      </w:divBdr>
    </w:div>
    <w:div w:id="1922526516">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4757894">
      <w:marLeft w:val="480"/>
      <w:marRight w:val="0"/>
      <w:marTop w:val="0"/>
      <w:marBottom w:val="0"/>
      <w:divBdr>
        <w:top w:val="none" w:sz="0" w:space="0" w:color="auto"/>
        <w:left w:val="none" w:sz="0" w:space="0" w:color="auto"/>
        <w:bottom w:val="none" w:sz="0" w:space="0" w:color="auto"/>
        <w:right w:val="none" w:sz="0" w:space="0" w:color="auto"/>
      </w:divBdr>
    </w:div>
    <w:div w:id="1925413853">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105855">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27081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1084177">
      <w:marLeft w:val="480"/>
      <w:marRight w:val="0"/>
      <w:marTop w:val="0"/>
      <w:marBottom w:val="0"/>
      <w:divBdr>
        <w:top w:val="none" w:sz="0" w:space="0" w:color="auto"/>
        <w:left w:val="none" w:sz="0" w:space="0" w:color="auto"/>
        <w:bottom w:val="none" w:sz="0" w:space="0" w:color="auto"/>
        <w:right w:val="none" w:sz="0" w:space="0" w:color="auto"/>
      </w:divBdr>
    </w:div>
    <w:div w:id="1931691503">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6401587">
      <w:marLeft w:val="480"/>
      <w:marRight w:val="0"/>
      <w:marTop w:val="0"/>
      <w:marBottom w:val="0"/>
      <w:divBdr>
        <w:top w:val="none" w:sz="0" w:space="0" w:color="auto"/>
        <w:left w:val="none" w:sz="0" w:space="0" w:color="auto"/>
        <w:bottom w:val="none" w:sz="0" w:space="0" w:color="auto"/>
        <w:right w:val="none" w:sz="0" w:space="0" w:color="auto"/>
      </w:divBdr>
    </w:div>
    <w:div w:id="1936667548">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39674005">
      <w:marLeft w:val="48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450353">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5070293">
      <w:marLeft w:val="48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6767468">
      <w:marLeft w:val="48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49893196">
      <w:marLeft w:val="480"/>
      <w:marRight w:val="0"/>
      <w:marTop w:val="0"/>
      <w:marBottom w:val="0"/>
      <w:divBdr>
        <w:top w:val="none" w:sz="0" w:space="0" w:color="auto"/>
        <w:left w:val="none" w:sz="0" w:space="0" w:color="auto"/>
        <w:bottom w:val="none" w:sz="0" w:space="0" w:color="auto"/>
        <w:right w:val="none" w:sz="0" w:space="0" w:color="auto"/>
      </w:divBdr>
    </w:div>
    <w:div w:id="1951424970">
      <w:marLeft w:val="48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2976442">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437300">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571829">
      <w:marLeft w:val="48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69774911">
      <w:marLeft w:val="480"/>
      <w:marRight w:val="0"/>
      <w:marTop w:val="0"/>
      <w:marBottom w:val="0"/>
      <w:divBdr>
        <w:top w:val="none" w:sz="0" w:space="0" w:color="auto"/>
        <w:left w:val="none" w:sz="0" w:space="0" w:color="auto"/>
        <w:bottom w:val="none" w:sz="0" w:space="0" w:color="auto"/>
        <w:right w:val="none" w:sz="0" w:space="0" w:color="auto"/>
      </w:divBdr>
    </w:div>
    <w:div w:id="1971009097">
      <w:marLeft w:val="48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5137469">
      <w:marLeft w:val="48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756189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794525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772">
          <w:marLeft w:val="480"/>
          <w:marRight w:val="0"/>
          <w:marTop w:val="0"/>
          <w:marBottom w:val="0"/>
          <w:divBdr>
            <w:top w:val="none" w:sz="0" w:space="0" w:color="auto"/>
            <w:left w:val="none" w:sz="0" w:space="0" w:color="auto"/>
            <w:bottom w:val="none" w:sz="0" w:space="0" w:color="auto"/>
            <w:right w:val="none" w:sz="0" w:space="0" w:color="auto"/>
          </w:divBdr>
        </w:div>
        <w:div w:id="1846433321">
          <w:marLeft w:val="480"/>
          <w:marRight w:val="0"/>
          <w:marTop w:val="0"/>
          <w:marBottom w:val="0"/>
          <w:divBdr>
            <w:top w:val="none" w:sz="0" w:space="0" w:color="auto"/>
            <w:left w:val="none" w:sz="0" w:space="0" w:color="auto"/>
            <w:bottom w:val="none" w:sz="0" w:space="0" w:color="auto"/>
            <w:right w:val="none" w:sz="0" w:space="0" w:color="auto"/>
          </w:divBdr>
        </w:div>
        <w:div w:id="804470996">
          <w:marLeft w:val="480"/>
          <w:marRight w:val="0"/>
          <w:marTop w:val="0"/>
          <w:marBottom w:val="0"/>
          <w:divBdr>
            <w:top w:val="none" w:sz="0" w:space="0" w:color="auto"/>
            <w:left w:val="none" w:sz="0" w:space="0" w:color="auto"/>
            <w:bottom w:val="none" w:sz="0" w:space="0" w:color="auto"/>
            <w:right w:val="none" w:sz="0" w:space="0" w:color="auto"/>
          </w:divBdr>
        </w:div>
        <w:div w:id="871843135">
          <w:marLeft w:val="480"/>
          <w:marRight w:val="0"/>
          <w:marTop w:val="0"/>
          <w:marBottom w:val="0"/>
          <w:divBdr>
            <w:top w:val="none" w:sz="0" w:space="0" w:color="auto"/>
            <w:left w:val="none" w:sz="0" w:space="0" w:color="auto"/>
            <w:bottom w:val="none" w:sz="0" w:space="0" w:color="auto"/>
            <w:right w:val="none" w:sz="0" w:space="0" w:color="auto"/>
          </w:divBdr>
        </w:div>
        <w:div w:id="1527645349">
          <w:marLeft w:val="480"/>
          <w:marRight w:val="0"/>
          <w:marTop w:val="0"/>
          <w:marBottom w:val="0"/>
          <w:divBdr>
            <w:top w:val="none" w:sz="0" w:space="0" w:color="auto"/>
            <w:left w:val="none" w:sz="0" w:space="0" w:color="auto"/>
            <w:bottom w:val="none" w:sz="0" w:space="0" w:color="auto"/>
            <w:right w:val="none" w:sz="0" w:space="0" w:color="auto"/>
          </w:divBdr>
        </w:div>
        <w:div w:id="1176116211">
          <w:marLeft w:val="480"/>
          <w:marRight w:val="0"/>
          <w:marTop w:val="0"/>
          <w:marBottom w:val="0"/>
          <w:divBdr>
            <w:top w:val="none" w:sz="0" w:space="0" w:color="auto"/>
            <w:left w:val="none" w:sz="0" w:space="0" w:color="auto"/>
            <w:bottom w:val="none" w:sz="0" w:space="0" w:color="auto"/>
            <w:right w:val="none" w:sz="0" w:space="0" w:color="auto"/>
          </w:divBdr>
        </w:div>
        <w:div w:id="568999136">
          <w:marLeft w:val="480"/>
          <w:marRight w:val="0"/>
          <w:marTop w:val="0"/>
          <w:marBottom w:val="0"/>
          <w:divBdr>
            <w:top w:val="none" w:sz="0" w:space="0" w:color="auto"/>
            <w:left w:val="none" w:sz="0" w:space="0" w:color="auto"/>
            <w:bottom w:val="none" w:sz="0" w:space="0" w:color="auto"/>
            <w:right w:val="none" w:sz="0" w:space="0" w:color="auto"/>
          </w:divBdr>
        </w:div>
        <w:div w:id="1258438356">
          <w:marLeft w:val="480"/>
          <w:marRight w:val="0"/>
          <w:marTop w:val="0"/>
          <w:marBottom w:val="0"/>
          <w:divBdr>
            <w:top w:val="none" w:sz="0" w:space="0" w:color="auto"/>
            <w:left w:val="none" w:sz="0" w:space="0" w:color="auto"/>
            <w:bottom w:val="none" w:sz="0" w:space="0" w:color="auto"/>
            <w:right w:val="none" w:sz="0" w:space="0" w:color="auto"/>
          </w:divBdr>
        </w:div>
        <w:div w:id="2036466694">
          <w:marLeft w:val="480"/>
          <w:marRight w:val="0"/>
          <w:marTop w:val="0"/>
          <w:marBottom w:val="0"/>
          <w:divBdr>
            <w:top w:val="none" w:sz="0" w:space="0" w:color="auto"/>
            <w:left w:val="none" w:sz="0" w:space="0" w:color="auto"/>
            <w:bottom w:val="none" w:sz="0" w:space="0" w:color="auto"/>
            <w:right w:val="none" w:sz="0" w:space="0" w:color="auto"/>
          </w:divBdr>
        </w:div>
        <w:div w:id="638464307">
          <w:marLeft w:val="480"/>
          <w:marRight w:val="0"/>
          <w:marTop w:val="0"/>
          <w:marBottom w:val="0"/>
          <w:divBdr>
            <w:top w:val="none" w:sz="0" w:space="0" w:color="auto"/>
            <w:left w:val="none" w:sz="0" w:space="0" w:color="auto"/>
            <w:bottom w:val="none" w:sz="0" w:space="0" w:color="auto"/>
            <w:right w:val="none" w:sz="0" w:space="0" w:color="auto"/>
          </w:divBdr>
        </w:div>
        <w:div w:id="2015573597">
          <w:marLeft w:val="480"/>
          <w:marRight w:val="0"/>
          <w:marTop w:val="0"/>
          <w:marBottom w:val="0"/>
          <w:divBdr>
            <w:top w:val="none" w:sz="0" w:space="0" w:color="auto"/>
            <w:left w:val="none" w:sz="0" w:space="0" w:color="auto"/>
            <w:bottom w:val="none" w:sz="0" w:space="0" w:color="auto"/>
            <w:right w:val="none" w:sz="0" w:space="0" w:color="auto"/>
          </w:divBdr>
        </w:div>
        <w:div w:id="1513641069">
          <w:marLeft w:val="480"/>
          <w:marRight w:val="0"/>
          <w:marTop w:val="0"/>
          <w:marBottom w:val="0"/>
          <w:divBdr>
            <w:top w:val="none" w:sz="0" w:space="0" w:color="auto"/>
            <w:left w:val="none" w:sz="0" w:space="0" w:color="auto"/>
            <w:bottom w:val="none" w:sz="0" w:space="0" w:color="auto"/>
            <w:right w:val="none" w:sz="0" w:space="0" w:color="auto"/>
          </w:divBdr>
        </w:div>
        <w:div w:id="977951636">
          <w:marLeft w:val="480"/>
          <w:marRight w:val="0"/>
          <w:marTop w:val="0"/>
          <w:marBottom w:val="0"/>
          <w:divBdr>
            <w:top w:val="none" w:sz="0" w:space="0" w:color="auto"/>
            <w:left w:val="none" w:sz="0" w:space="0" w:color="auto"/>
            <w:bottom w:val="none" w:sz="0" w:space="0" w:color="auto"/>
            <w:right w:val="none" w:sz="0" w:space="0" w:color="auto"/>
          </w:divBdr>
        </w:div>
        <w:div w:id="944077270">
          <w:marLeft w:val="480"/>
          <w:marRight w:val="0"/>
          <w:marTop w:val="0"/>
          <w:marBottom w:val="0"/>
          <w:divBdr>
            <w:top w:val="none" w:sz="0" w:space="0" w:color="auto"/>
            <w:left w:val="none" w:sz="0" w:space="0" w:color="auto"/>
            <w:bottom w:val="none" w:sz="0" w:space="0" w:color="auto"/>
            <w:right w:val="none" w:sz="0" w:space="0" w:color="auto"/>
          </w:divBdr>
        </w:div>
        <w:div w:id="1556811716">
          <w:marLeft w:val="480"/>
          <w:marRight w:val="0"/>
          <w:marTop w:val="0"/>
          <w:marBottom w:val="0"/>
          <w:divBdr>
            <w:top w:val="none" w:sz="0" w:space="0" w:color="auto"/>
            <w:left w:val="none" w:sz="0" w:space="0" w:color="auto"/>
            <w:bottom w:val="none" w:sz="0" w:space="0" w:color="auto"/>
            <w:right w:val="none" w:sz="0" w:space="0" w:color="auto"/>
          </w:divBdr>
        </w:div>
        <w:div w:id="939338190">
          <w:marLeft w:val="480"/>
          <w:marRight w:val="0"/>
          <w:marTop w:val="0"/>
          <w:marBottom w:val="0"/>
          <w:divBdr>
            <w:top w:val="none" w:sz="0" w:space="0" w:color="auto"/>
            <w:left w:val="none" w:sz="0" w:space="0" w:color="auto"/>
            <w:bottom w:val="none" w:sz="0" w:space="0" w:color="auto"/>
            <w:right w:val="none" w:sz="0" w:space="0" w:color="auto"/>
          </w:divBdr>
        </w:div>
        <w:div w:id="810633627">
          <w:marLeft w:val="480"/>
          <w:marRight w:val="0"/>
          <w:marTop w:val="0"/>
          <w:marBottom w:val="0"/>
          <w:divBdr>
            <w:top w:val="none" w:sz="0" w:space="0" w:color="auto"/>
            <w:left w:val="none" w:sz="0" w:space="0" w:color="auto"/>
            <w:bottom w:val="none" w:sz="0" w:space="0" w:color="auto"/>
            <w:right w:val="none" w:sz="0" w:space="0" w:color="auto"/>
          </w:divBdr>
        </w:div>
        <w:div w:id="1237939243">
          <w:marLeft w:val="480"/>
          <w:marRight w:val="0"/>
          <w:marTop w:val="0"/>
          <w:marBottom w:val="0"/>
          <w:divBdr>
            <w:top w:val="none" w:sz="0" w:space="0" w:color="auto"/>
            <w:left w:val="none" w:sz="0" w:space="0" w:color="auto"/>
            <w:bottom w:val="none" w:sz="0" w:space="0" w:color="auto"/>
            <w:right w:val="none" w:sz="0" w:space="0" w:color="auto"/>
          </w:divBdr>
        </w:div>
        <w:div w:id="2145736162">
          <w:marLeft w:val="480"/>
          <w:marRight w:val="0"/>
          <w:marTop w:val="0"/>
          <w:marBottom w:val="0"/>
          <w:divBdr>
            <w:top w:val="none" w:sz="0" w:space="0" w:color="auto"/>
            <w:left w:val="none" w:sz="0" w:space="0" w:color="auto"/>
            <w:bottom w:val="none" w:sz="0" w:space="0" w:color="auto"/>
            <w:right w:val="none" w:sz="0" w:space="0" w:color="auto"/>
          </w:divBdr>
        </w:div>
        <w:div w:id="192305055">
          <w:marLeft w:val="480"/>
          <w:marRight w:val="0"/>
          <w:marTop w:val="0"/>
          <w:marBottom w:val="0"/>
          <w:divBdr>
            <w:top w:val="none" w:sz="0" w:space="0" w:color="auto"/>
            <w:left w:val="none" w:sz="0" w:space="0" w:color="auto"/>
            <w:bottom w:val="none" w:sz="0" w:space="0" w:color="auto"/>
            <w:right w:val="none" w:sz="0" w:space="0" w:color="auto"/>
          </w:divBdr>
        </w:div>
        <w:div w:id="1888490243">
          <w:marLeft w:val="480"/>
          <w:marRight w:val="0"/>
          <w:marTop w:val="0"/>
          <w:marBottom w:val="0"/>
          <w:divBdr>
            <w:top w:val="none" w:sz="0" w:space="0" w:color="auto"/>
            <w:left w:val="none" w:sz="0" w:space="0" w:color="auto"/>
            <w:bottom w:val="none" w:sz="0" w:space="0" w:color="auto"/>
            <w:right w:val="none" w:sz="0" w:space="0" w:color="auto"/>
          </w:divBdr>
        </w:div>
        <w:div w:id="1228032213">
          <w:marLeft w:val="480"/>
          <w:marRight w:val="0"/>
          <w:marTop w:val="0"/>
          <w:marBottom w:val="0"/>
          <w:divBdr>
            <w:top w:val="none" w:sz="0" w:space="0" w:color="auto"/>
            <w:left w:val="none" w:sz="0" w:space="0" w:color="auto"/>
            <w:bottom w:val="none" w:sz="0" w:space="0" w:color="auto"/>
            <w:right w:val="none" w:sz="0" w:space="0" w:color="auto"/>
          </w:divBdr>
        </w:div>
        <w:div w:id="1904368585">
          <w:marLeft w:val="480"/>
          <w:marRight w:val="0"/>
          <w:marTop w:val="0"/>
          <w:marBottom w:val="0"/>
          <w:divBdr>
            <w:top w:val="none" w:sz="0" w:space="0" w:color="auto"/>
            <w:left w:val="none" w:sz="0" w:space="0" w:color="auto"/>
            <w:bottom w:val="none" w:sz="0" w:space="0" w:color="auto"/>
            <w:right w:val="none" w:sz="0" w:space="0" w:color="auto"/>
          </w:divBdr>
        </w:div>
        <w:div w:id="58797276">
          <w:marLeft w:val="480"/>
          <w:marRight w:val="0"/>
          <w:marTop w:val="0"/>
          <w:marBottom w:val="0"/>
          <w:divBdr>
            <w:top w:val="none" w:sz="0" w:space="0" w:color="auto"/>
            <w:left w:val="none" w:sz="0" w:space="0" w:color="auto"/>
            <w:bottom w:val="none" w:sz="0" w:space="0" w:color="auto"/>
            <w:right w:val="none" w:sz="0" w:space="0" w:color="auto"/>
          </w:divBdr>
        </w:div>
        <w:div w:id="1893346287">
          <w:marLeft w:val="480"/>
          <w:marRight w:val="0"/>
          <w:marTop w:val="0"/>
          <w:marBottom w:val="0"/>
          <w:divBdr>
            <w:top w:val="none" w:sz="0" w:space="0" w:color="auto"/>
            <w:left w:val="none" w:sz="0" w:space="0" w:color="auto"/>
            <w:bottom w:val="none" w:sz="0" w:space="0" w:color="auto"/>
            <w:right w:val="none" w:sz="0" w:space="0" w:color="auto"/>
          </w:divBdr>
        </w:div>
        <w:div w:id="1304579292">
          <w:marLeft w:val="480"/>
          <w:marRight w:val="0"/>
          <w:marTop w:val="0"/>
          <w:marBottom w:val="0"/>
          <w:divBdr>
            <w:top w:val="none" w:sz="0" w:space="0" w:color="auto"/>
            <w:left w:val="none" w:sz="0" w:space="0" w:color="auto"/>
            <w:bottom w:val="none" w:sz="0" w:space="0" w:color="auto"/>
            <w:right w:val="none" w:sz="0" w:space="0" w:color="auto"/>
          </w:divBdr>
        </w:div>
        <w:div w:id="44987620">
          <w:marLeft w:val="480"/>
          <w:marRight w:val="0"/>
          <w:marTop w:val="0"/>
          <w:marBottom w:val="0"/>
          <w:divBdr>
            <w:top w:val="none" w:sz="0" w:space="0" w:color="auto"/>
            <w:left w:val="none" w:sz="0" w:space="0" w:color="auto"/>
            <w:bottom w:val="none" w:sz="0" w:space="0" w:color="auto"/>
            <w:right w:val="none" w:sz="0" w:space="0" w:color="auto"/>
          </w:divBdr>
        </w:div>
        <w:div w:id="1962573234">
          <w:marLeft w:val="480"/>
          <w:marRight w:val="0"/>
          <w:marTop w:val="0"/>
          <w:marBottom w:val="0"/>
          <w:divBdr>
            <w:top w:val="none" w:sz="0" w:space="0" w:color="auto"/>
            <w:left w:val="none" w:sz="0" w:space="0" w:color="auto"/>
            <w:bottom w:val="none" w:sz="0" w:space="0" w:color="auto"/>
            <w:right w:val="none" w:sz="0" w:space="0" w:color="auto"/>
          </w:divBdr>
        </w:div>
        <w:div w:id="1120490301">
          <w:marLeft w:val="480"/>
          <w:marRight w:val="0"/>
          <w:marTop w:val="0"/>
          <w:marBottom w:val="0"/>
          <w:divBdr>
            <w:top w:val="none" w:sz="0" w:space="0" w:color="auto"/>
            <w:left w:val="none" w:sz="0" w:space="0" w:color="auto"/>
            <w:bottom w:val="none" w:sz="0" w:space="0" w:color="auto"/>
            <w:right w:val="none" w:sz="0" w:space="0" w:color="auto"/>
          </w:divBdr>
        </w:div>
        <w:div w:id="1934128185">
          <w:marLeft w:val="480"/>
          <w:marRight w:val="0"/>
          <w:marTop w:val="0"/>
          <w:marBottom w:val="0"/>
          <w:divBdr>
            <w:top w:val="none" w:sz="0" w:space="0" w:color="auto"/>
            <w:left w:val="none" w:sz="0" w:space="0" w:color="auto"/>
            <w:bottom w:val="none" w:sz="0" w:space="0" w:color="auto"/>
            <w:right w:val="none" w:sz="0" w:space="0" w:color="auto"/>
          </w:divBdr>
        </w:div>
        <w:div w:id="44529757">
          <w:marLeft w:val="480"/>
          <w:marRight w:val="0"/>
          <w:marTop w:val="0"/>
          <w:marBottom w:val="0"/>
          <w:divBdr>
            <w:top w:val="none" w:sz="0" w:space="0" w:color="auto"/>
            <w:left w:val="none" w:sz="0" w:space="0" w:color="auto"/>
            <w:bottom w:val="none" w:sz="0" w:space="0" w:color="auto"/>
            <w:right w:val="none" w:sz="0" w:space="0" w:color="auto"/>
          </w:divBdr>
        </w:div>
        <w:div w:id="1989699819">
          <w:marLeft w:val="480"/>
          <w:marRight w:val="0"/>
          <w:marTop w:val="0"/>
          <w:marBottom w:val="0"/>
          <w:divBdr>
            <w:top w:val="none" w:sz="0" w:space="0" w:color="auto"/>
            <w:left w:val="none" w:sz="0" w:space="0" w:color="auto"/>
            <w:bottom w:val="none" w:sz="0" w:space="0" w:color="auto"/>
            <w:right w:val="none" w:sz="0" w:space="0" w:color="auto"/>
          </w:divBdr>
        </w:div>
        <w:div w:id="1928078266">
          <w:marLeft w:val="480"/>
          <w:marRight w:val="0"/>
          <w:marTop w:val="0"/>
          <w:marBottom w:val="0"/>
          <w:divBdr>
            <w:top w:val="none" w:sz="0" w:space="0" w:color="auto"/>
            <w:left w:val="none" w:sz="0" w:space="0" w:color="auto"/>
            <w:bottom w:val="none" w:sz="0" w:space="0" w:color="auto"/>
            <w:right w:val="none" w:sz="0" w:space="0" w:color="auto"/>
          </w:divBdr>
        </w:div>
        <w:div w:id="2078701231">
          <w:marLeft w:val="480"/>
          <w:marRight w:val="0"/>
          <w:marTop w:val="0"/>
          <w:marBottom w:val="0"/>
          <w:divBdr>
            <w:top w:val="none" w:sz="0" w:space="0" w:color="auto"/>
            <w:left w:val="none" w:sz="0" w:space="0" w:color="auto"/>
            <w:bottom w:val="none" w:sz="0" w:space="0" w:color="auto"/>
            <w:right w:val="none" w:sz="0" w:space="0" w:color="auto"/>
          </w:divBdr>
        </w:div>
        <w:div w:id="1135871149">
          <w:marLeft w:val="480"/>
          <w:marRight w:val="0"/>
          <w:marTop w:val="0"/>
          <w:marBottom w:val="0"/>
          <w:divBdr>
            <w:top w:val="none" w:sz="0" w:space="0" w:color="auto"/>
            <w:left w:val="none" w:sz="0" w:space="0" w:color="auto"/>
            <w:bottom w:val="none" w:sz="0" w:space="0" w:color="auto"/>
            <w:right w:val="none" w:sz="0" w:space="0" w:color="auto"/>
          </w:divBdr>
        </w:div>
        <w:div w:id="1243565048">
          <w:marLeft w:val="480"/>
          <w:marRight w:val="0"/>
          <w:marTop w:val="0"/>
          <w:marBottom w:val="0"/>
          <w:divBdr>
            <w:top w:val="none" w:sz="0" w:space="0" w:color="auto"/>
            <w:left w:val="none" w:sz="0" w:space="0" w:color="auto"/>
            <w:bottom w:val="none" w:sz="0" w:space="0" w:color="auto"/>
            <w:right w:val="none" w:sz="0" w:space="0" w:color="auto"/>
          </w:divBdr>
        </w:div>
        <w:div w:id="721367520">
          <w:marLeft w:val="480"/>
          <w:marRight w:val="0"/>
          <w:marTop w:val="0"/>
          <w:marBottom w:val="0"/>
          <w:divBdr>
            <w:top w:val="none" w:sz="0" w:space="0" w:color="auto"/>
            <w:left w:val="none" w:sz="0" w:space="0" w:color="auto"/>
            <w:bottom w:val="none" w:sz="0" w:space="0" w:color="auto"/>
            <w:right w:val="none" w:sz="0" w:space="0" w:color="auto"/>
          </w:divBdr>
        </w:div>
        <w:div w:id="319039157">
          <w:marLeft w:val="480"/>
          <w:marRight w:val="0"/>
          <w:marTop w:val="0"/>
          <w:marBottom w:val="0"/>
          <w:divBdr>
            <w:top w:val="none" w:sz="0" w:space="0" w:color="auto"/>
            <w:left w:val="none" w:sz="0" w:space="0" w:color="auto"/>
            <w:bottom w:val="none" w:sz="0" w:space="0" w:color="auto"/>
            <w:right w:val="none" w:sz="0" w:space="0" w:color="auto"/>
          </w:divBdr>
        </w:div>
        <w:div w:id="956906948">
          <w:marLeft w:val="480"/>
          <w:marRight w:val="0"/>
          <w:marTop w:val="0"/>
          <w:marBottom w:val="0"/>
          <w:divBdr>
            <w:top w:val="none" w:sz="0" w:space="0" w:color="auto"/>
            <w:left w:val="none" w:sz="0" w:space="0" w:color="auto"/>
            <w:bottom w:val="none" w:sz="0" w:space="0" w:color="auto"/>
            <w:right w:val="none" w:sz="0" w:space="0" w:color="auto"/>
          </w:divBdr>
        </w:div>
        <w:div w:id="1053390794">
          <w:marLeft w:val="480"/>
          <w:marRight w:val="0"/>
          <w:marTop w:val="0"/>
          <w:marBottom w:val="0"/>
          <w:divBdr>
            <w:top w:val="none" w:sz="0" w:space="0" w:color="auto"/>
            <w:left w:val="none" w:sz="0" w:space="0" w:color="auto"/>
            <w:bottom w:val="none" w:sz="0" w:space="0" w:color="auto"/>
            <w:right w:val="none" w:sz="0" w:space="0" w:color="auto"/>
          </w:divBdr>
        </w:div>
        <w:div w:id="739062881">
          <w:marLeft w:val="480"/>
          <w:marRight w:val="0"/>
          <w:marTop w:val="0"/>
          <w:marBottom w:val="0"/>
          <w:divBdr>
            <w:top w:val="none" w:sz="0" w:space="0" w:color="auto"/>
            <w:left w:val="none" w:sz="0" w:space="0" w:color="auto"/>
            <w:bottom w:val="none" w:sz="0" w:space="0" w:color="auto"/>
            <w:right w:val="none" w:sz="0" w:space="0" w:color="auto"/>
          </w:divBdr>
        </w:div>
      </w:divsChild>
    </w:div>
    <w:div w:id="1980383275">
      <w:marLeft w:val="480"/>
      <w:marRight w:val="0"/>
      <w:marTop w:val="0"/>
      <w:marBottom w:val="0"/>
      <w:divBdr>
        <w:top w:val="none" w:sz="0" w:space="0" w:color="auto"/>
        <w:left w:val="none" w:sz="0" w:space="0" w:color="auto"/>
        <w:bottom w:val="none" w:sz="0" w:space="0" w:color="auto"/>
        <w:right w:val="none" w:sz="0" w:space="0" w:color="auto"/>
      </w:divBdr>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1810175">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077169">
      <w:marLeft w:val="48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046402">
      <w:marLeft w:val="48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302738">
      <w:marLeft w:val="48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1883190">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586510">
      <w:marLeft w:val="48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2809389">
      <w:marLeft w:val="48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6669444">
      <w:bodyDiv w:val="1"/>
      <w:marLeft w:val="0"/>
      <w:marRight w:val="0"/>
      <w:marTop w:val="0"/>
      <w:marBottom w:val="0"/>
      <w:divBdr>
        <w:top w:val="none" w:sz="0" w:space="0" w:color="auto"/>
        <w:left w:val="none" w:sz="0" w:space="0" w:color="auto"/>
        <w:bottom w:val="none" w:sz="0" w:space="0" w:color="auto"/>
        <w:right w:val="none" w:sz="0" w:space="0" w:color="auto"/>
      </w:divBdr>
    </w:div>
    <w:div w:id="2007399321">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784515">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361696">
      <w:bodyDiv w:val="1"/>
      <w:marLeft w:val="0"/>
      <w:marRight w:val="0"/>
      <w:marTop w:val="0"/>
      <w:marBottom w:val="0"/>
      <w:divBdr>
        <w:top w:val="none" w:sz="0" w:space="0" w:color="auto"/>
        <w:left w:val="none" w:sz="0" w:space="0" w:color="auto"/>
        <w:bottom w:val="none" w:sz="0" w:space="0" w:color="auto"/>
        <w:right w:val="none" w:sz="0" w:space="0" w:color="auto"/>
      </w:divBdr>
    </w:div>
    <w:div w:id="2008483781">
      <w:marLeft w:val="480"/>
      <w:marRight w:val="0"/>
      <w:marTop w:val="0"/>
      <w:marBottom w:val="0"/>
      <w:divBdr>
        <w:top w:val="none" w:sz="0" w:space="0" w:color="auto"/>
        <w:left w:val="none" w:sz="0" w:space="0" w:color="auto"/>
        <w:bottom w:val="none" w:sz="0" w:space="0" w:color="auto"/>
        <w:right w:val="none" w:sz="0" w:space="0" w:color="auto"/>
      </w:divBdr>
    </w:div>
    <w:div w:id="2008558609">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09751133">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0015475">
      <w:bodyDiv w:val="1"/>
      <w:marLeft w:val="0"/>
      <w:marRight w:val="0"/>
      <w:marTop w:val="0"/>
      <w:marBottom w:val="0"/>
      <w:divBdr>
        <w:top w:val="none" w:sz="0" w:space="0" w:color="auto"/>
        <w:left w:val="none" w:sz="0" w:space="0" w:color="auto"/>
        <w:bottom w:val="none" w:sz="0" w:space="0" w:color="auto"/>
        <w:right w:val="none" w:sz="0" w:space="0" w:color="auto"/>
      </w:divBdr>
    </w:div>
    <w:div w:id="2010252600">
      <w:marLeft w:val="48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1790563">
      <w:marLeft w:val="480"/>
      <w:marRight w:val="0"/>
      <w:marTop w:val="0"/>
      <w:marBottom w:val="0"/>
      <w:divBdr>
        <w:top w:val="none" w:sz="0" w:space="0" w:color="auto"/>
        <w:left w:val="none" w:sz="0" w:space="0" w:color="auto"/>
        <w:bottom w:val="none" w:sz="0" w:space="0" w:color="auto"/>
        <w:right w:val="none" w:sz="0" w:space="0" w:color="auto"/>
      </w:divBdr>
    </w:div>
    <w:div w:id="2012685131">
      <w:marLeft w:val="48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5526268">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18606619">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3821709">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7366118">
      <w:marLeft w:val="48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28941377">
      <w:bodyDiv w:val="1"/>
      <w:marLeft w:val="0"/>
      <w:marRight w:val="0"/>
      <w:marTop w:val="0"/>
      <w:marBottom w:val="0"/>
      <w:divBdr>
        <w:top w:val="none" w:sz="0" w:space="0" w:color="auto"/>
        <w:left w:val="none" w:sz="0" w:space="0" w:color="auto"/>
        <w:bottom w:val="none" w:sz="0" w:space="0" w:color="auto"/>
        <w:right w:val="none" w:sz="0" w:space="0" w:color="auto"/>
      </w:divBdr>
    </w:div>
    <w:div w:id="2029524416">
      <w:bodyDiv w:val="1"/>
      <w:marLeft w:val="0"/>
      <w:marRight w:val="0"/>
      <w:marTop w:val="0"/>
      <w:marBottom w:val="0"/>
      <w:divBdr>
        <w:top w:val="none" w:sz="0" w:space="0" w:color="auto"/>
        <w:left w:val="none" w:sz="0" w:space="0" w:color="auto"/>
        <w:bottom w:val="none" w:sz="0" w:space="0" w:color="auto"/>
        <w:right w:val="none" w:sz="0" w:space="0" w:color="auto"/>
      </w:divBdr>
    </w:div>
    <w:div w:id="2029596643">
      <w:marLeft w:val="48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1881104">
      <w:marLeft w:val="480"/>
      <w:marRight w:val="0"/>
      <w:marTop w:val="0"/>
      <w:marBottom w:val="0"/>
      <w:divBdr>
        <w:top w:val="none" w:sz="0" w:space="0" w:color="auto"/>
        <w:left w:val="none" w:sz="0" w:space="0" w:color="auto"/>
        <w:bottom w:val="none" w:sz="0" w:space="0" w:color="auto"/>
        <w:right w:val="none" w:sz="0" w:space="0" w:color="auto"/>
      </w:divBdr>
    </w:div>
    <w:div w:id="2032219116">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36299217">
      <w:bodyDiv w:val="1"/>
      <w:marLeft w:val="0"/>
      <w:marRight w:val="0"/>
      <w:marTop w:val="0"/>
      <w:marBottom w:val="0"/>
      <w:divBdr>
        <w:top w:val="none" w:sz="0" w:space="0" w:color="auto"/>
        <w:left w:val="none" w:sz="0" w:space="0" w:color="auto"/>
        <w:bottom w:val="none" w:sz="0" w:space="0" w:color="auto"/>
        <w:right w:val="none" w:sz="0" w:space="0" w:color="auto"/>
      </w:divBdr>
    </w:div>
    <w:div w:id="2039626024">
      <w:marLeft w:val="48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618410">
      <w:marLeft w:val="48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120911">
      <w:marLeft w:val="48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1859263">
      <w:marLeft w:val="48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2390580">
      <w:marLeft w:val="48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5397586">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47830163">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1562742">
      <w:bodyDiv w:val="1"/>
      <w:marLeft w:val="0"/>
      <w:marRight w:val="0"/>
      <w:marTop w:val="0"/>
      <w:marBottom w:val="0"/>
      <w:divBdr>
        <w:top w:val="none" w:sz="0" w:space="0" w:color="auto"/>
        <w:left w:val="none" w:sz="0" w:space="0" w:color="auto"/>
        <w:bottom w:val="none" w:sz="0" w:space="0" w:color="auto"/>
        <w:right w:val="none" w:sz="0" w:space="0" w:color="auto"/>
      </w:divBdr>
    </w:div>
    <w:div w:id="2051609423">
      <w:bodyDiv w:val="1"/>
      <w:marLeft w:val="0"/>
      <w:marRight w:val="0"/>
      <w:marTop w:val="0"/>
      <w:marBottom w:val="0"/>
      <w:divBdr>
        <w:top w:val="none" w:sz="0" w:space="0" w:color="auto"/>
        <w:left w:val="none" w:sz="0" w:space="0" w:color="auto"/>
        <w:bottom w:val="none" w:sz="0" w:space="0" w:color="auto"/>
        <w:right w:val="none" w:sz="0" w:space="0" w:color="auto"/>
      </w:divBdr>
    </w:div>
    <w:div w:id="2051883099">
      <w:marLeft w:val="480"/>
      <w:marRight w:val="0"/>
      <w:marTop w:val="0"/>
      <w:marBottom w:val="0"/>
      <w:divBdr>
        <w:top w:val="none" w:sz="0" w:space="0" w:color="auto"/>
        <w:left w:val="none" w:sz="0" w:space="0" w:color="auto"/>
        <w:bottom w:val="none" w:sz="0" w:space="0" w:color="auto"/>
        <w:right w:val="none" w:sz="0" w:space="0" w:color="auto"/>
      </w:divBdr>
    </w:div>
    <w:div w:id="2052146546">
      <w:marLeft w:val="480"/>
      <w:marRight w:val="0"/>
      <w:marTop w:val="0"/>
      <w:marBottom w:val="0"/>
      <w:divBdr>
        <w:top w:val="none" w:sz="0" w:space="0" w:color="auto"/>
        <w:left w:val="none" w:sz="0" w:space="0" w:color="auto"/>
        <w:bottom w:val="none" w:sz="0" w:space="0" w:color="auto"/>
        <w:right w:val="none" w:sz="0" w:space="0" w:color="auto"/>
      </w:divBdr>
    </w:div>
    <w:div w:id="2053311663">
      <w:marLeft w:val="480"/>
      <w:marRight w:val="0"/>
      <w:marTop w:val="0"/>
      <w:marBottom w:val="0"/>
      <w:divBdr>
        <w:top w:val="none" w:sz="0" w:space="0" w:color="auto"/>
        <w:left w:val="none" w:sz="0" w:space="0" w:color="auto"/>
        <w:bottom w:val="none" w:sz="0" w:space="0" w:color="auto"/>
        <w:right w:val="none" w:sz="0" w:space="0" w:color="auto"/>
      </w:divBdr>
    </w:div>
    <w:div w:id="2053534461">
      <w:bodyDiv w:val="1"/>
      <w:marLeft w:val="0"/>
      <w:marRight w:val="0"/>
      <w:marTop w:val="0"/>
      <w:marBottom w:val="0"/>
      <w:divBdr>
        <w:top w:val="none" w:sz="0" w:space="0" w:color="auto"/>
        <w:left w:val="none" w:sz="0" w:space="0" w:color="auto"/>
        <w:bottom w:val="none" w:sz="0" w:space="0" w:color="auto"/>
        <w:right w:val="none" w:sz="0" w:space="0" w:color="auto"/>
      </w:divBdr>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8313826">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0863131">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sChild>
        <w:div w:id="1749572722">
          <w:marLeft w:val="480"/>
          <w:marRight w:val="0"/>
          <w:marTop w:val="0"/>
          <w:marBottom w:val="0"/>
          <w:divBdr>
            <w:top w:val="none" w:sz="0" w:space="0" w:color="auto"/>
            <w:left w:val="none" w:sz="0" w:space="0" w:color="auto"/>
            <w:bottom w:val="none" w:sz="0" w:space="0" w:color="auto"/>
            <w:right w:val="none" w:sz="0" w:space="0" w:color="auto"/>
          </w:divBdr>
        </w:div>
        <w:div w:id="594552169">
          <w:marLeft w:val="480"/>
          <w:marRight w:val="0"/>
          <w:marTop w:val="0"/>
          <w:marBottom w:val="0"/>
          <w:divBdr>
            <w:top w:val="none" w:sz="0" w:space="0" w:color="auto"/>
            <w:left w:val="none" w:sz="0" w:space="0" w:color="auto"/>
            <w:bottom w:val="none" w:sz="0" w:space="0" w:color="auto"/>
            <w:right w:val="none" w:sz="0" w:space="0" w:color="auto"/>
          </w:divBdr>
        </w:div>
        <w:div w:id="1067848741">
          <w:marLeft w:val="480"/>
          <w:marRight w:val="0"/>
          <w:marTop w:val="0"/>
          <w:marBottom w:val="0"/>
          <w:divBdr>
            <w:top w:val="none" w:sz="0" w:space="0" w:color="auto"/>
            <w:left w:val="none" w:sz="0" w:space="0" w:color="auto"/>
            <w:bottom w:val="none" w:sz="0" w:space="0" w:color="auto"/>
            <w:right w:val="none" w:sz="0" w:space="0" w:color="auto"/>
          </w:divBdr>
        </w:div>
        <w:div w:id="1835030733">
          <w:marLeft w:val="480"/>
          <w:marRight w:val="0"/>
          <w:marTop w:val="0"/>
          <w:marBottom w:val="0"/>
          <w:divBdr>
            <w:top w:val="none" w:sz="0" w:space="0" w:color="auto"/>
            <w:left w:val="none" w:sz="0" w:space="0" w:color="auto"/>
            <w:bottom w:val="none" w:sz="0" w:space="0" w:color="auto"/>
            <w:right w:val="none" w:sz="0" w:space="0" w:color="auto"/>
          </w:divBdr>
        </w:div>
        <w:div w:id="1039207318">
          <w:marLeft w:val="480"/>
          <w:marRight w:val="0"/>
          <w:marTop w:val="0"/>
          <w:marBottom w:val="0"/>
          <w:divBdr>
            <w:top w:val="none" w:sz="0" w:space="0" w:color="auto"/>
            <w:left w:val="none" w:sz="0" w:space="0" w:color="auto"/>
            <w:bottom w:val="none" w:sz="0" w:space="0" w:color="auto"/>
            <w:right w:val="none" w:sz="0" w:space="0" w:color="auto"/>
          </w:divBdr>
        </w:div>
        <w:div w:id="1301500499">
          <w:marLeft w:val="480"/>
          <w:marRight w:val="0"/>
          <w:marTop w:val="0"/>
          <w:marBottom w:val="0"/>
          <w:divBdr>
            <w:top w:val="none" w:sz="0" w:space="0" w:color="auto"/>
            <w:left w:val="none" w:sz="0" w:space="0" w:color="auto"/>
            <w:bottom w:val="none" w:sz="0" w:space="0" w:color="auto"/>
            <w:right w:val="none" w:sz="0" w:space="0" w:color="auto"/>
          </w:divBdr>
        </w:div>
        <w:div w:id="1690986918">
          <w:marLeft w:val="480"/>
          <w:marRight w:val="0"/>
          <w:marTop w:val="0"/>
          <w:marBottom w:val="0"/>
          <w:divBdr>
            <w:top w:val="none" w:sz="0" w:space="0" w:color="auto"/>
            <w:left w:val="none" w:sz="0" w:space="0" w:color="auto"/>
            <w:bottom w:val="none" w:sz="0" w:space="0" w:color="auto"/>
            <w:right w:val="none" w:sz="0" w:space="0" w:color="auto"/>
          </w:divBdr>
        </w:div>
        <w:div w:id="1497764095">
          <w:marLeft w:val="480"/>
          <w:marRight w:val="0"/>
          <w:marTop w:val="0"/>
          <w:marBottom w:val="0"/>
          <w:divBdr>
            <w:top w:val="none" w:sz="0" w:space="0" w:color="auto"/>
            <w:left w:val="none" w:sz="0" w:space="0" w:color="auto"/>
            <w:bottom w:val="none" w:sz="0" w:space="0" w:color="auto"/>
            <w:right w:val="none" w:sz="0" w:space="0" w:color="auto"/>
          </w:divBdr>
        </w:div>
        <w:div w:id="981696452">
          <w:marLeft w:val="480"/>
          <w:marRight w:val="0"/>
          <w:marTop w:val="0"/>
          <w:marBottom w:val="0"/>
          <w:divBdr>
            <w:top w:val="none" w:sz="0" w:space="0" w:color="auto"/>
            <w:left w:val="none" w:sz="0" w:space="0" w:color="auto"/>
            <w:bottom w:val="none" w:sz="0" w:space="0" w:color="auto"/>
            <w:right w:val="none" w:sz="0" w:space="0" w:color="auto"/>
          </w:divBdr>
        </w:div>
        <w:div w:id="1637955237">
          <w:marLeft w:val="480"/>
          <w:marRight w:val="0"/>
          <w:marTop w:val="0"/>
          <w:marBottom w:val="0"/>
          <w:divBdr>
            <w:top w:val="none" w:sz="0" w:space="0" w:color="auto"/>
            <w:left w:val="none" w:sz="0" w:space="0" w:color="auto"/>
            <w:bottom w:val="none" w:sz="0" w:space="0" w:color="auto"/>
            <w:right w:val="none" w:sz="0" w:space="0" w:color="auto"/>
          </w:divBdr>
        </w:div>
        <w:div w:id="446630288">
          <w:marLeft w:val="480"/>
          <w:marRight w:val="0"/>
          <w:marTop w:val="0"/>
          <w:marBottom w:val="0"/>
          <w:divBdr>
            <w:top w:val="none" w:sz="0" w:space="0" w:color="auto"/>
            <w:left w:val="none" w:sz="0" w:space="0" w:color="auto"/>
            <w:bottom w:val="none" w:sz="0" w:space="0" w:color="auto"/>
            <w:right w:val="none" w:sz="0" w:space="0" w:color="auto"/>
          </w:divBdr>
        </w:div>
        <w:div w:id="1919171192">
          <w:marLeft w:val="480"/>
          <w:marRight w:val="0"/>
          <w:marTop w:val="0"/>
          <w:marBottom w:val="0"/>
          <w:divBdr>
            <w:top w:val="none" w:sz="0" w:space="0" w:color="auto"/>
            <w:left w:val="none" w:sz="0" w:space="0" w:color="auto"/>
            <w:bottom w:val="none" w:sz="0" w:space="0" w:color="auto"/>
            <w:right w:val="none" w:sz="0" w:space="0" w:color="auto"/>
          </w:divBdr>
        </w:div>
        <w:div w:id="1008874512">
          <w:marLeft w:val="480"/>
          <w:marRight w:val="0"/>
          <w:marTop w:val="0"/>
          <w:marBottom w:val="0"/>
          <w:divBdr>
            <w:top w:val="none" w:sz="0" w:space="0" w:color="auto"/>
            <w:left w:val="none" w:sz="0" w:space="0" w:color="auto"/>
            <w:bottom w:val="none" w:sz="0" w:space="0" w:color="auto"/>
            <w:right w:val="none" w:sz="0" w:space="0" w:color="auto"/>
          </w:divBdr>
        </w:div>
        <w:div w:id="44645542">
          <w:marLeft w:val="480"/>
          <w:marRight w:val="0"/>
          <w:marTop w:val="0"/>
          <w:marBottom w:val="0"/>
          <w:divBdr>
            <w:top w:val="none" w:sz="0" w:space="0" w:color="auto"/>
            <w:left w:val="none" w:sz="0" w:space="0" w:color="auto"/>
            <w:bottom w:val="none" w:sz="0" w:space="0" w:color="auto"/>
            <w:right w:val="none" w:sz="0" w:space="0" w:color="auto"/>
          </w:divBdr>
        </w:div>
        <w:div w:id="785465475">
          <w:marLeft w:val="480"/>
          <w:marRight w:val="0"/>
          <w:marTop w:val="0"/>
          <w:marBottom w:val="0"/>
          <w:divBdr>
            <w:top w:val="none" w:sz="0" w:space="0" w:color="auto"/>
            <w:left w:val="none" w:sz="0" w:space="0" w:color="auto"/>
            <w:bottom w:val="none" w:sz="0" w:space="0" w:color="auto"/>
            <w:right w:val="none" w:sz="0" w:space="0" w:color="auto"/>
          </w:divBdr>
        </w:div>
        <w:div w:id="1938250214">
          <w:marLeft w:val="480"/>
          <w:marRight w:val="0"/>
          <w:marTop w:val="0"/>
          <w:marBottom w:val="0"/>
          <w:divBdr>
            <w:top w:val="none" w:sz="0" w:space="0" w:color="auto"/>
            <w:left w:val="none" w:sz="0" w:space="0" w:color="auto"/>
            <w:bottom w:val="none" w:sz="0" w:space="0" w:color="auto"/>
            <w:right w:val="none" w:sz="0" w:space="0" w:color="auto"/>
          </w:divBdr>
        </w:div>
        <w:div w:id="891234586">
          <w:marLeft w:val="480"/>
          <w:marRight w:val="0"/>
          <w:marTop w:val="0"/>
          <w:marBottom w:val="0"/>
          <w:divBdr>
            <w:top w:val="none" w:sz="0" w:space="0" w:color="auto"/>
            <w:left w:val="none" w:sz="0" w:space="0" w:color="auto"/>
            <w:bottom w:val="none" w:sz="0" w:space="0" w:color="auto"/>
            <w:right w:val="none" w:sz="0" w:space="0" w:color="auto"/>
          </w:divBdr>
        </w:div>
        <w:div w:id="2087916933">
          <w:marLeft w:val="480"/>
          <w:marRight w:val="0"/>
          <w:marTop w:val="0"/>
          <w:marBottom w:val="0"/>
          <w:divBdr>
            <w:top w:val="none" w:sz="0" w:space="0" w:color="auto"/>
            <w:left w:val="none" w:sz="0" w:space="0" w:color="auto"/>
            <w:bottom w:val="none" w:sz="0" w:space="0" w:color="auto"/>
            <w:right w:val="none" w:sz="0" w:space="0" w:color="auto"/>
          </w:divBdr>
        </w:div>
        <w:div w:id="1742755355">
          <w:marLeft w:val="480"/>
          <w:marRight w:val="0"/>
          <w:marTop w:val="0"/>
          <w:marBottom w:val="0"/>
          <w:divBdr>
            <w:top w:val="none" w:sz="0" w:space="0" w:color="auto"/>
            <w:left w:val="none" w:sz="0" w:space="0" w:color="auto"/>
            <w:bottom w:val="none" w:sz="0" w:space="0" w:color="auto"/>
            <w:right w:val="none" w:sz="0" w:space="0" w:color="auto"/>
          </w:divBdr>
        </w:div>
        <w:div w:id="244919799">
          <w:marLeft w:val="480"/>
          <w:marRight w:val="0"/>
          <w:marTop w:val="0"/>
          <w:marBottom w:val="0"/>
          <w:divBdr>
            <w:top w:val="none" w:sz="0" w:space="0" w:color="auto"/>
            <w:left w:val="none" w:sz="0" w:space="0" w:color="auto"/>
            <w:bottom w:val="none" w:sz="0" w:space="0" w:color="auto"/>
            <w:right w:val="none" w:sz="0" w:space="0" w:color="auto"/>
          </w:divBdr>
        </w:div>
        <w:div w:id="806706727">
          <w:marLeft w:val="480"/>
          <w:marRight w:val="0"/>
          <w:marTop w:val="0"/>
          <w:marBottom w:val="0"/>
          <w:divBdr>
            <w:top w:val="none" w:sz="0" w:space="0" w:color="auto"/>
            <w:left w:val="none" w:sz="0" w:space="0" w:color="auto"/>
            <w:bottom w:val="none" w:sz="0" w:space="0" w:color="auto"/>
            <w:right w:val="none" w:sz="0" w:space="0" w:color="auto"/>
          </w:divBdr>
        </w:div>
        <w:div w:id="1228146807">
          <w:marLeft w:val="480"/>
          <w:marRight w:val="0"/>
          <w:marTop w:val="0"/>
          <w:marBottom w:val="0"/>
          <w:divBdr>
            <w:top w:val="none" w:sz="0" w:space="0" w:color="auto"/>
            <w:left w:val="none" w:sz="0" w:space="0" w:color="auto"/>
            <w:bottom w:val="none" w:sz="0" w:space="0" w:color="auto"/>
            <w:right w:val="none" w:sz="0" w:space="0" w:color="auto"/>
          </w:divBdr>
        </w:div>
        <w:div w:id="561411232">
          <w:marLeft w:val="480"/>
          <w:marRight w:val="0"/>
          <w:marTop w:val="0"/>
          <w:marBottom w:val="0"/>
          <w:divBdr>
            <w:top w:val="none" w:sz="0" w:space="0" w:color="auto"/>
            <w:left w:val="none" w:sz="0" w:space="0" w:color="auto"/>
            <w:bottom w:val="none" w:sz="0" w:space="0" w:color="auto"/>
            <w:right w:val="none" w:sz="0" w:space="0" w:color="auto"/>
          </w:divBdr>
        </w:div>
        <w:div w:id="1367098273">
          <w:marLeft w:val="480"/>
          <w:marRight w:val="0"/>
          <w:marTop w:val="0"/>
          <w:marBottom w:val="0"/>
          <w:divBdr>
            <w:top w:val="none" w:sz="0" w:space="0" w:color="auto"/>
            <w:left w:val="none" w:sz="0" w:space="0" w:color="auto"/>
            <w:bottom w:val="none" w:sz="0" w:space="0" w:color="auto"/>
            <w:right w:val="none" w:sz="0" w:space="0" w:color="auto"/>
          </w:divBdr>
        </w:div>
        <w:div w:id="1175413290">
          <w:marLeft w:val="480"/>
          <w:marRight w:val="0"/>
          <w:marTop w:val="0"/>
          <w:marBottom w:val="0"/>
          <w:divBdr>
            <w:top w:val="none" w:sz="0" w:space="0" w:color="auto"/>
            <w:left w:val="none" w:sz="0" w:space="0" w:color="auto"/>
            <w:bottom w:val="none" w:sz="0" w:space="0" w:color="auto"/>
            <w:right w:val="none" w:sz="0" w:space="0" w:color="auto"/>
          </w:divBdr>
        </w:div>
        <w:div w:id="1301307247">
          <w:marLeft w:val="480"/>
          <w:marRight w:val="0"/>
          <w:marTop w:val="0"/>
          <w:marBottom w:val="0"/>
          <w:divBdr>
            <w:top w:val="none" w:sz="0" w:space="0" w:color="auto"/>
            <w:left w:val="none" w:sz="0" w:space="0" w:color="auto"/>
            <w:bottom w:val="none" w:sz="0" w:space="0" w:color="auto"/>
            <w:right w:val="none" w:sz="0" w:space="0" w:color="auto"/>
          </w:divBdr>
        </w:div>
        <w:div w:id="888343249">
          <w:marLeft w:val="480"/>
          <w:marRight w:val="0"/>
          <w:marTop w:val="0"/>
          <w:marBottom w:val="0"/>
          <w:divBdr>
            <w:top w:val="none" w:sz="0" w:space="0" w:color="auto"/>
            <w:left w:val="none" w:sz="0" w:space="0" w:color="auto"/>
            <w:bottom w:val="none" w:sz="0" w:space="0" w:color="auto"/>
            <w:right w:val="none" w:sz="0" w:space="0" w:color="auto"/>
          </w:divBdr>
        </w:div>
        <w:div w:id="1928415689">
          <w:marLeft w:val="480"/>
          <w:marRight w:val="0"/>
          <w:marTop w:val="0"/>
          <w:marBottom w:val="0"/>
          <w:divBdr>
            <w:top w:val="none" w:sz="0" w:space="0" w:color="auto"/>
            <w:left w:val="none" w:sz="0" w:space="0" w:color="auto"/>
            <w:bottom w:val="none" w:sz="0" w:space="0" w:color="auto"/>
            <w:right w:val="none" w:sz="0" w:space="0" w:color="auto"/>
          </w:divBdr>
        </w:div>
        <w:div w:id="265235356">
          <w:marLeft w:val="480"/>
          <w:marRight w:val="0"/>
          <w:marTop w:val="0"/>
          <w:marBottom w:val="0"/>
          <w:divBdr>
            <w:top w:val="none" w:sz="0" w:space="0" w:color="auto"/>
            <w:left w:val="none" w:sz="0" w:space="0" w:color="auto"/>
            <w:bottom w:val="none" w:sz="0" w:space="0" w:color="auto"/>
            <w:right w:val="none" w:sz="0" w:space="0" w:color="auto"/>
          </w:divBdr>
        </w:div>
        <w:div w:id="1580825085">
          <w:marLeft w:val="480"/>
          <w:marRight w:val="0"/>
          <w:marTop w:val="0"/>
          <w:marBottom w:val="0"/>
          <w:divBdr>
            <w:top w:val="none" w:sz="0" w:space="0" w:color="auto"/>
            <w:left w:val="none" w:sz="0" w:space="0" w:color="auto"/>
            <w:bottom w:val="none" w:sz="0" w:space="0" w:color="auto"/>
            <w:right w:val="none" w:sz="0" w:space="0" w:color="auto"/>
          </w:divBdr>
        </w:div>
        <w:div w:id="881747746">
          <w:marLeft w:val="480"/>
          <w:marRight w:val="0"/>
          <w:marTop w:val="0"/>
          <w:marBottom w:val="0"/>
          <w:divBdr>
            <w:top w:val="none" w:sz="0" w:space="0" w:color="auto"/>
            <w:left w:val="none" w:sz="0" w:space="0" w:color="auto"/>
            <w:bottom w:val="none" w:sz="0" w:space="0" w:color="auto"/>
            <w:right w:val="none" w:sz="0" w:space="0" w:color="auto"/>
          </w:divBdr>
        </w:div>
        <w:div w:id="112602342">
          <w:marLeft w:val="480"/>
          <w:marRight w:val="0"/>
          <w:marTop w:val="0"/>
          <w:marBottom w:val="0"/>
          <w:divBdr>
            <w:top w:val="none" w:sz="0" w:space="0" w:color="auto"/>
            <w:left w:val="none" w:sz="0" w:space="0" w:color="auto"/>
            <w:bottom w:val="none" w:sz="0" w:space="0" w:color="auto"/>
            <w:right w:val="none" w:sz="0" w:space="0" w:color="auto"/>
          </w:divBdr>
        </w:div>
        <w:div w:id="1741831387">
          <w:marLeft w:val="480"/>
          <w:marRight w:val="0"/>
          <w:marTop w:val="0"/>
          <w:marBottom w:val="0"/>
          <w:divBdr>
            <w:top w:val="none" w:sz="0" w:space="0" w:color="auto"/>
            <w:left w:val="none" w:sz="0" w:space="0" w:color="auto"/>
            <w:bottom w:val="none" w:sz="0" w:space="0" w:color="auto"/>
            <w:right w:val="none" w:sz="0" w:space="0" w:color="auto"/>
          </w:divBdr>
        </w:div>
        <w:div w:id="1949846891">
          <w:marLeft w:val="480"/>
          <w:marRight w:val="0"/>
          <w:marTop w:val="0"/>
          <w:marBottom w:val="0"/>
          <w:divBdr>
            <w:top w:val="none" w:sz="0" w:space="0" w:color="auto"/>
            <w:left w:val="none" w:sz="0" w:space="0" w:color="auto"/>
            <w:bottom w:val="none" w:sz="0" w:space="0" w:color="auto"/>
            <w:right w:val="none" w:sz="0" w:space="0" w:color="auto"/>
          </w:divBdr>
        </w:div>
        <w:div w:id="1955213935">
          <w:marLeft w:val="480"/>
          <w:marRight w:val="0"/>
          <w:marTop w:val="0"/>
          <w:marBottom w:val="0"/>
          <w:divBdr>
            <w:top w:val="none" w:sz="0" w:space="0" w:color="auto"/>
            <w:left w:val="none" w:sz="0" w:space="0" w:color="auto"/>
            <w:bottom w:val="none" w:sz="0" w:space="0" w:color="auto"/>
            <w:right w:val="none" w:sz="0" w:space="0" w:color="auto"/>
          </w:divBdr>
        </w:div>
        <w:div w:id="821506599">
          <w:marLeft w:val="480"/>
          <w:marRight w:val="0"/>
          <w:marTop w:val="0"/>
          <w:marBottom w:val="0"/>
          <w:divBdr>
            <w:top w:val="none" w:sz="0" w:space="0" w:color="auto"/>
            <w:left w:val="none" w:sz="0" w:space="0" w:color="auto"/>
            <w:bottom w:val="none" w:sz="0" w:space="0" w:color="auto"/>
            <w:right w:val="none" w:sz="0" w:space="0" w:color="auto"/>
          </w:divBdr>
        </w:div>
        <w:div w:id="88045698">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8408426">
      <w:bodyDiv w:val="1"/>
      <w:marLeft w:val="0"/>
      <w:marRight w:val="0"/>
      <w:marTop w:val="0"/>
      <w:marBottom w:val="0"/>
      <w:divBdr>
        <w:top w:val="none" w:sz="0" w:space="0" w:color="auto"/>
        <w:left w:val="none" w:sz="0" w:space="0" w:color="auto"/>
        <w:bottom w:val="none" w:sz="0" w:space="0" w:color="auto"/>
        <w:right w:val="none" w:sz="0" w:space="0" w:color="auto"/>
      </w:divBdr>
    </w:div>
    <w:div w:id="2068528812">
      <w:marLeft w:val="48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567744">
      <w:bodyDiv w:val="1"/>
      <w:marLeft w:val="0"/>
      <w:marRight w:val="0"/>
      <w:marTop w:val="0"/>
      <w:marBottom w:val="0"/>
      <w:divBdr>
        <w:top w:val="none" w:sz="0" w:space="0" w:color="auto"/>
        <w:left w:val="none" w:sz="0" w:space="0" w:color="auto"/>
        <w:bottom w:val="none" w:sz="0" w:space="0" w:color="auto"/>
        <w:right w:val="none" w:sz="0" w:space="0" w:color="auto"/>
      </w:divBdr>
      <w:divsChild>
        <w:div w:id="158665891">
          <w:marLeft w:val="480"/>
          <w:marRight w:val="0"/>
          <w:marTop w:val="0"/>
          <w:marBottom w:val="0"/>
          <w:divBdr>
            <w:top w:val="none" w:sz="0" w:space="0" w:color="auto"/>
            <w:left w:val="none" w:sz="0" w:space="0" w:color="auto"/>
            <w:bottom w:val="none" w:sz="0" w:space="0" w:color="auto"/>
            <w:right w:val="none" w:sz="0" w:space="0" w:color="auto"/>
          </w:divBdr>
        </w:div>
        <w:div w:id="101581544">
          <w:marLeft w:val="480"/>
          <w:marRight w:val="0"/>
          <w:marTop w:val="0"/>
          <w:marBottom w:val="0"/>
          <w:divBdr>
            <w:top w:val="none" w:sz="0" w:space="0" w:color="auto"/>
            <w:left w:val="none" w:sz="0" w:space="0" w:color="auto"/>
            <w:bottom w:val="none" w:sz="0" w:space="0" w:color="auto"/>
            <w:right w:val="none" w:sz="0" w:space="0" w:color="auto"/>
          </w:divBdr>
        </w:div>
        <w:div w:id="1114446620">
          <w:marLeft w:val="480"/>
          <w:marRight w:val="0"/>
          <w:marTop w:val="0"/>
          <w:marBottom w:val="0"/>
          <w:divBdr>
            <w:top w:val="none" w:sz="0" w:space="0" w:color="auto"/>
            <w:left w:val="none" w:sz="0" w:space="0" w:color="auto"/>
            <w:bottom w:val="none" w:sz="0" w:space="0" w:color="auto"/>
            <w:right w:val="none" w:sz="0" w:space="0" w:color="auto"/>
          </w:divBdr>
        </w:div>
        <w:div w:id="1342395262">
          <w:marLeft w:val="480"/>
          <w:marRight w:val="0"/>
          <w:marTop w:val="0"/>
          <w:marBottom w:val="0"/>
          <w:divBdr>
            <w:top w:val="none" w:sz="0" w:space="0" w:color="auto"/>
            <w:left w:val="none" w:sz="0" w:space="0" w:color="auto"/>
            <w:bottom w:val="none" w:sz="0" w:space="0" w:color="auto"/>
            <w:right w:val="none" w:sz="0" w:space="0" w:color="auto"/>
          </w:divBdr>
        </w:div>
        <w:div w:id="2085760070">
          <w:marLeft w:val="480"/>
          <w:marRight w:val="0"/>
          <w:marTop w:val="0"/>
          <w:marBottom w:val="0"/>
          <w:divBdr>
            <w:top w:val="none" w:sz="0" w:space="0" w:color="auto"/>
            <w:left w:val="none" w:sz="0" w:space="0" w:color="auto"/>
            <w:bottom w:val="none" w:sz="0" w:space="0" w:color="auto"/>
            <w:right w:val="none" w:sz="0" w:space="0" w:color="auto"/>
          </w:divBdr>
        </w:div>
        <w:div w:id="1509716170">
          <w:marLeft w:val="480"/>
          <w:marRight w:val="0"/>
          <w:marTop w:val="0"/>
          <w:marBottom w:val="0"/>
          <w:divBdr>
            <w:top w:val="none" w:sz="0" w:space="0" w:color="auto"/>
            <w:left w:val="none" w:sz="0" w:space="0" w:color="auto"/>
            <w:bottom w:val="none" w:sz="0" w:space="0" w:color="auto"/>
            <w:right w:val="none" w:sz="0" w:space="0" w:color="auto"/>
          </w:divBdr>
        </w:div>
        <w:div w:id="3748647">
          <w:marLeft w:val="480"/>
          <w:marRight w:val="0"/>
          <w:marTop w:val="0"/>
          <w:marBottom w:val="0"/>
          <w:divBdr>
            <w:top w:val="none" w:sz="0" w:space="0" w:color="auto"/>
            <w:left w:val="none" w:sz="0" w:space="0" w:color="auto"/>
            <w:bottom w:val="none" w:sz="0" w:space="0" w:color="auto"/>
            <w:right w:val="none" w:sz="0" w:space="0" w:color="auto"/>
          </w:divBdr>
        </w:div>
        <w:div w:id="1309818493">
          <w:marLeft w:val="480"/>
          <w:marRight w:val="0"/>
          <w:marTop w:val="0"/>
          <w:marBottom w:val="0"/>
          <w:divBdr>
            <w:top w:val="none" w:sz="0" w:space="0" w:color="auto"/>
            <w:left w:val="none" w:sz="0" w:space="0" w:color="auto"/>
            <w:bottom w:val="none" w:sz="0" w:space="0" w:color="auto"/>
            <w:right w:val="none" w:sz="0" w:space="0" w:color="auto"/>
          </w:divBdr>
        </w:div>
        <w:div w:id="1034236287">
          <w:marLeft w:val="480"/>
          <w:marRight w:val="0"/>
          <w:marTop w:val="0"/>
          <w:marBottom w:val="0"/>
          <w:divBdr>
            <w:top w:val="none" w:sz="0" w:space="0" w:color="auto"/>
            <w:left w:val="none" w:sz="0" w:space="0" w:color="auto"/>
            <w:bottom w:val="none" w:sz="0" w:space="0" w:color="auto"/>
            <w:right w:val="none" w:sz="0" w:space="0" w:color="auto"/>
          </w:divBdr>
        </w:div>
        <w:div w:id="1022318252">
          <w:marLeft w:val="480"/>
          <w:marRight w:val="0"/>
          <w:marTop w:val="0"/>
          <w:marBottom w:val="0"/>
          <w:divBdr>
            <w:top w:val="none" w:sz="0" w:space="0" w:color="auto"/>
            <w:left w:val="none" w:sz="0" w:space="0" w:color="auto"/>
            <w:bottom w:val="none" w:sz="0" w:space="0" w:color="auto"/>
            <w:right w:val="none" w:sz="0" w:space="0" w:color="auto"/>
          </w:divBdr>
        </w:div>
        <w:div w:id="1232960277">
          <w:marLeft w:val="480"/>
          <w:marRight w:val="0"/>
          <w:marTop w:val="0"/>
          <w:marBottom w:val="0"/>
          <w:divBdr>
            <w:top w:val="none" w:sz="0" w:space="0" w:color="auto"/>
            <w:left w:val="none" w:sz="0" w:space="0" w:color="auto"/>
            <w:bottom w:val="none" w:sz="0" w:space="0" w:color="auto"/>
            <w:right w:val="none" w:sz="0" w:space="0" w:color="auto"/>
          </w:divBdr>
        </w:div>
        <w:div w:id="938222224">
          <w:marLeft w:val="480"/>
          <w:marRight w:val="0"/>
          <w:marTop w:val="0"/>
          <w:marBottom w:val="0"/>
          <w:divBdr>
            <w:top w:val="none" w:sz="0" w:space="0" w:color="auto"/>
            <w:left w:val="none" w:sz="0" w:space="0" w:color="auto"/>
            <w:bottom w:val="none" w:sz="0" w:space="0" w:color="auto"/>
            <w:right w:val="none" w:sz="0" w:space="0" w:color="auto"/>
          </w:divBdr>
        </w:div>
        <w:div w:id="1425953999">
          <w:marLeft w:val="480"/>
          <w:marRight w:val="0"/>
          <w:marTop w:val="0"/>
          <w:marBottom w:val="0"/>
          <w:divBdr>
            <w:top w:val="none" w:sz="0" w:space="0" w:color="auto"/>
            <w:left w:val="none" w:sz="0" w:space="0" w:color="auto"/>
            <w:bottom w:val="none" w:sz="0" w:space="0" w:color="auto"/>
            <w:right w:val="none" w:sz="0" w:space="0" w:color="auto"/>
          </w:divBdr>
        </w:div>
        <w:div w:id="198124664">
          <w:marLeft w:val="480"/>
          <w:marRight w:val="0"/>
          <w:marTop w:val="0"/>
          <w:marBottom w:val="0"/>
          <w:divBdr>
            <w:top w:val="none" w:sz="0" w:space="0" w:color="auto"/>
            <w:left w:val="none" w:sz="0" w:space="0" w:color="auto"/>
            <w:bottom w:val="none" w:sz="0" w:space="0" w:color="auto"/>
            <w:right w:val="none" w:sz="0" w:space="0" w:color="auto"/>
          </w:divBdr>
        </w:div>
        <w:div w:id="1095369629">
          <w:marLeft w:val="480"/>
          <w:marRight w:val="0"/>
          <w:marTop w:val="0"/>
          <w:marBottom w:val="0"/>
          <w:divBdr>
            <w:top w:val="none" w:sz="0" w:space="0" w:color="auto"/>
            <w:left w:val="none" w:sz="0" w:space="0" w:color="auto"/>
            <w:bottom w:val="none" w:sz="0" w:space="0" w:color="auto"/>
            <w:right w:val="none" w:sz="0" w:space="0" w:color="auto"/>
          </w:divBdr>
        </w:div>
        <w:div w:id="1357463171">
          <w:marLeft w:val="480"/>
          <w:marRight w:val="0"/>
          <w:marTop w:val="0"/>
          <w:marBottom w:val="0"/>
          <w:divBdr>
            <w:top w:val="none" w:sz="0" w:space="0" w:color="auto"/>
            <w:left w:val="none" w:sz="0" w:space="0" w:color="auto"/>
            <w:bottom w:val="none" w:sz="0" w:space="0" w:color="auto"/>
            <w:right w:val="none" w:sz="0" w:space="0" w:color="auto"/>
          </w:divBdr>
        </w:div>
        <w:div w:id="964850258">
          <w:marLeft w:val="480"/>
          <w:marRight w:val="0"/>
          <w:marTop w:val="0"/>
          <w:marBottom w:val="0"/>
          <w:divBdr>
            <w:top w:val="none" w:sz="0" w:space="0" w:color="auto"/>
            <w:left w:val="none" w:sz="0" w:space="0" w:color="auto"/>
            <w:bottom w:val="none" w:sz="0" w:space="0" w:color="auto"/>
            <w:right w:val="none" w:sz="0" w:space="0" w:color="auto"/>
          </w:divBdr>
        </w:div>
        <w:div w:id="1808859788">
          <w:marLeft w:val="480"/>
          <w:marRight w:val="0"/>
          <w:marTop w:val="0"/>
          <w:marBottom w:val="0"/>
          <w:divBdr>
            <w:top w:val="none" w:sz="0" w:space="0" w:color="auto"/>
            <w:left w:val="none" w:sz="0" w:space="0" w:color="auto"/>
            <w:bottom w:val="none" w:sz="0" w:space="0" w:color="auto"/>
            <w:right w:val="none" w:sz="0" w:space="0" w:color="auto"/>
          </w:divBdr>
        </w:div>
        <w:div w:id="2018580187">
          <w:marLeft w:val="480"/>
          <w:marRight w:val="0"/>
          <w:marTop w:val="0"/>
          <w:marBottom w:val="0"/>
          <w:divBdr>
            <w:top w:val="none" w:sz="0" w:space="0" w:color="auto"/>
            <w:left w:val="none" w:sz="0" w:space="0" w:color="auto"/>
            <w:bottom w:val="none" w:sz="0" w:space="0" w:color="auto"/>
            <w:right w:val="none" w:sz="0" w:space="0" w:color="auto"/>
          </w:divBdr>
        </w:div>
        <w:div w:id="1156189963">
          <w:marLeft w:val="480"/>
          <w:marRight w:val="0"/>
          <w:marTop w:val="0"/>
          <w:marBottom w:val="0"/>
          <w:divBdr>
            <w:top w:val="none" w:sz="0" w:space="0" w:color="auto"/>
            <w:left w:val="none" w:sz="0" w:space="0" w:color="auto"/>
            <w:bottom w:val="none" w:sz="0" w:space="0" w:color="auto"/>
            <w:right w:val="none" w:sz="0" w:space="0" w:color="auto"/>
          </w:divBdr>
        </w:div>
        <w:div w:id="1850438182">
          <w:marLeft w:val="480"/>
          <w:marRight w:val="0"/>
          <w:marTop w:val="0"/>
          <w:marBottom w:val="0"/>
          <w:divBdr>
            <w:top w:val="none" w:sz="0" w:space="0" w:color="auto"/>
            <w:left w:val="none" w:sz="0" w:space="0" w:color="auto"/>
            <w:bottom w:val="none" w:sz="0" w:space="0" w:color="auto"/>
            <w:right w:val="none" w:sz="0" w:space="0" w:color="auto"/>
          </w:divBdr>
        </w:div>
        <w:div w:id="2088307425">
          <w:marLeft w:val="480"/>
          <w:marRight w:val="0"/>
          <w:marTop w:val="0"/>
          <w:marBottom w:val="0"/>
          <w:divBdr>
            <w:top w:val="none" w:sz="0" w:space="0" w:color="auto"/>
            <w:left w:val="none" w:sz="0" w:space="0" w:color="auto"/>
            <w:bottom w:val="none" w:sz="0" w:space="0" w:color="auto"/>
            <w:right w:val="none" w:sz="0" w:space="0" w:color="auto"/>
          </w:divBdr>
        </w:div>
        <w:div w:id="1183546277">
          <w:marLeft w:val="480"/>
          <w:marRight w:val="0"/>
          <w:marTop w:val="0"/>
          <w:marBottom w:val="0"/>
          <w:divBdr>
            <w:top w:val="none" w:sz="0" w:space="0" w:color="auto"/>
            <w:left w:val="none" w:sz="0" w:space="0" w:color="auto"/>
            <w:bottom w:val="none" w:sz="0" w:space="0" w:color="auto"/>
            <w:right w:val="none" w:sz="0" w:space="0" w:color="auto"/>
          </w:divBdr>
        </w:div>
        <w:div w:id="528759411">
          <w:marLeft w:val="480"/>
          <w:marRight w:val="0"/>
          <w:marTop w:val="0"/>
          <w:marBottom w:val="0"/>
          <w:divBdr>
            <w:top w:val="none" w:sz="0" w:space="0" w:color="auto"/>
            <w:left w:val="none" w:sz="0" w:space="0" w:color="auto"/>
            <w:bottom w:val="none" w:sz="0" w:space="0" w:color="auto"/>
            <w:right w:val="none" w:sz="0" w:space="0" w:color="auto"/>
          </w:divBdr>
        </w:div>
        <w:div w:id="243076266">
          <w:marLeft w:val="480"/>
          <w:marRight w:val="0"/>
          <w:marTop w:val="0"/>
          <w:marBottom w:val="0"/>
          <w:divBdr>
            <w:top w:val="none" w:sz="0" w:space="0" w:color="auto"/>
            <w:left w:val="none" w:sz="0" w:space="0" w:color="auto"/>
            <w:bottom w:val="none" w:sz="0" w:space="0" w:color="auto"/>
            <w:right w:val="none" w:sz="0" w:space="0" w:color="auto"/>
          </w:divBdr>
        </w:div>
        <w:div w:id="1503547988">
          <w:marLeft w:val="480"/>
          <w:marRight w:val="0"/>
          <w:marTop w:val="0"/>
          <w:marBottom w:val="0"/>
          <w:divBdr>
            <w:top w:val="none" w:sz="0" w:space="0" w:color="auto"/>
            <w:left w:val="none" w:sz="0" w:space="0" w:color="auto"/>
            <w:bottom w:val="none" w:sz="0" w:space="0" w:color="auto"/>
            <w:right w:val="none" w:sz="0" w:space="0" w:color="auto"/>
          </w:divBdr>
        </w:div>
        <w:div w:id="95834111">
          <w:marLeft w:val="480"/>
          <w:marRight w:val="0"/>
          <w:marTop w:val="0"/>
          <w:marBottom w:val="0"/>
          <w:divBdr>
            <w:top w:val="none" w:sz="0" w:space="0" w:color="auto"/>
            <w:left w:val="none" w:sz="0" w:space="0" w:color="auto"/>
            <w:bottom w:val="none" w:sz="0" w:space="0" w:color="auto"/>
            <w:right w:val="none" w:sz="0" w:space="0" w:color="auto"/>
          </w:divBdr>
        </w:div>
        <w:div w:id="912855314">
          <w:marLeft w:val="480"/>
          <w:marRight w:val="0"/>
          <w:marTop w:val="0"/>
          <w:marBottom w:val="0"/>
          <w:divBdr>
            <w:top w:val="none" w:sz="0" w:space="0" w:color="auto"/>
            <w:left w:val="none" w:sz="0" w:space="0" w:color="auto"/>
            <w:bottom w:val="none" w:sz="0" w:space="0" w:color="auto"/>
            <w:right w:val="none" w:sz="0" w:space="0" w:color="auto"/>
          </w:divBdr>
        </w:div>
        <w:div w:id="623116742">
          <w:marLeft w:val="480"/>
          <w:marRight w:val="0"/>
          <w:marTop w:val="0"/>
          <w:marBottom w:val="0"/>
          <w:divBdr>
            <w:top w:val="none" w:sz="0" w:space="0" w:color="auto"/>
            <w:left w:val="none" w:sz="0" w:space="0" w:color="auto"/>
            <w:bottom w:val="none" w:sz="0" w:space="0" w:color="auto"/>
            <w:right w:val="none" w:sz="0" w:space="0" w:color="auto"/>
          </w:divBdr>
        </w:div>
        <w:div w:id="1901597570">
          <w:marLeft w:val="480"/>
          <w:marRight w:val="0"/>
          <w:marTop w:val="0"/>
          <w:marBottom w:val="0"/>
          <w:divBdr>
            <w:top w:val="none" w:sz="0" w:space="0" w:color="auto"/>
            <w:left w:val="none" w:sz="0" w:space="0" w:color="auto"/>
            <w:bottom w:val="none" w:sz="0" w:space="0" w:color="auto"/>
            <w:right w:val="none" w:sz="0" w:space="0" w:color="auto"/>
          </w:divBdr>
        </w:div>
        <w:div w:id="1222133822">
          <w:marLeft w:val="480"/>
          <w:marRight w:val="0"/>
          <w:marTop w:val="0"/>
          <w:marBottom w:val="0"/>
          <w:divBdr>
            <w:top w:val="none" w:sz="0" w:space="0" w:color="auto"/>
            <w:left w:val="none" w:sz="0" w:space="0" w:color="auto"/>
            <w:bottom w:val="none" w:sz="0" w:space="0" w:color="auto"/>
            <w:right w:val="none" w:sz="0" w:space="0" w:color="auto"/>
          </w:divBdr>
        </w:div>
        <w:div w:id="1544823736">
          <w:marLeft w:val="480"/>
          <w:marRight w:val="0"/>
          <w:marTop w:val="0"/>
          <w:marBottom w:val="0"/>
          <w:divBdr>
            <w:top w:val="none" w:sz="0" w:space="0" w:color="auto"/>
            <w:left w:val="none" w:sz="0" w:space="0" w:color="auto"/>
            <w:bottom w:val="none" w:sz="0" w:space="0" w:color="auto"/>
            <w:right w:val="none" w:sz="0" w:space="0" w:color="auto"/>
          </w:divBdr>
        </w:div>
        <w:div w:id="489181030">
          <w:marLeft w:val="480"/>
          <w:marRight w:val="0"/>
          <w:marTop w:val="0"/>
          <w:marBottom w:val="0"/>
          <w:divBdr>
            <w:top w:val="none" w:sz="0" w:space="0" w:color="auto"/>
            <w:left w:val="none" w:sz="0" w:space="0" w:color="auto"/>
            <w:bottom w:val="none" w:sz="0" w:space="0" w:color="auto"/>
            <w:right w:val="none" w:sz="0" w:space="0" w:color="auto"/>
          </w:divBdr>
        </w:div>
        <w:div w:id="1436289628">
          <w:marLeft w:val="480"/>
          <w:marRight w:val="0"/>
          <w:marTop w:val="0"/>
          <w:marBottom w:val="0"/>
          <w:divBdr>
            <w:top w:val="none" w:sz="0" w:space="0" w:color="auto"/>
            <w:left w:val="none" w:sz="0" w:space="0" w:color="auto"/>
            <w:bottom w:val="none" w:sz="0" w:space="0" w:color="auto"/>
            <w:right w:val="none" w:sz="0" w:space="0" w:color="auto"/>
          </w:divBdr>
        </w:div>
      </w:divsChild>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3117995">
      <w:bodyDiv w:val="1"/>
      <w:marLeft w:val="0"/>
      <w:marRight w:val="0"/>
      <w:marTop w:val="0"/>
      <w:marBottom w:val="0"/>
      <w:divBdr>
        <w:top w:val="none" w:sz="0" w:space="0" w:color="auto"/>
        <w:left w:val="none" w:sz="0" w:space="0" w:color="auto"/>
        <w:bottom w:val="none" w:sz="0" w:space="0" w:color="auto"/>
        <w:right w:val="none" w:sz="0" w:space="0" w:color="auto"/>
      </w:divBdr>
    </w:div>
    <w:div w:id="2073842320">
      <w:marLeft w:val="48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7241180">
      <w:marLeft w:val="48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79401508">
      <w:marLeft w:val="480"/>
      <w:marRight w:val="0"/>
      <w:marTop w:val="0"/>
      <w:marBottom w:val="0"/>
      <w:divBdr>
        <w:top w:val="none" w:sz="0" w:space="0" w:color="auto"/>
        <w:left w:val="none" w:sz="0" w:space="0" w:color="auto"/>
        <w:bottom w:val="none" w:sz="0" w:space="0" w:color="auto"/>
        <w:right w:val="none" w:sz="0" w:space="0" w:color="auto"/>
      </w:divBdr>
    </w:div>
    <w:div w:id="2079816151">
      <w:marLeft w:val="48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0320176">
      <w:marLeft w:val="48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520469">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1824890">
      <w:marLeft w:val="48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3722974">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5489115">
      <w:marLeft w:val="48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307525">
      <w:marLeft w:val="48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578282">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2311697">
      <w:marLeft w:val="480"/>
      <w:marRight w:val="0"/>
      <w:marTop w:val="0"/>
      <w:marBottom w:val="0"/>
      <w:divBdr>
        <w:top w:val="none" w:sz="0" w:space="0" w:color="auto"/>
        <w:left w:val="none" w:sz="0" w:space="0" w:color="auto"/>
        <w:bottom w:val="none" w:sz="0" w:space="0" w:color="auto"/>
        <w:right w:val="none" w:sz="0" w:space="0" w:color="auto"/>
      </w:divBdr>
    </w:div>
    <w:div w:id="2093315634">
      <w:bodyDiv w:val="1"/>
      <w:marLeft w:val="0"/>
      <w:marRight w:val="0"/>
      <w:marTop w:val="0"/>
      <w:marBottom w:val="0"/>
      <w:divBdr>
        <w:top w:val="none" w:sz="0" w:space="0" w:color="auto"/>
        <w:left w:val="none" w:sz="0" w:space="0" w:color="auto"/>
        <w:bottom w:val="none" w:sz="0" w:space="0" w:color="auto"/>
        <w:right w:val="none" w:sz="0" w:space="0" w:color="auto"/>
      </w:divBdr>
    </w:div>
    <w:div w:id="2093500458">
      <w:marLeft w:val="480"/>
      <w:marRight w:val="0"/>
      <w:marTop w:val="0"/>
      <w:marBottom w:val="0"/>
      <w:divBdr>
        <w:top w:val="none" w:sz="0" w:space="0" w:color="auto"/>
        <w:left w:val="none" w:sz="0" w:space="0" w:color="auto"/>
        <w:bottom w:val="none" w:sz="0" w:space="0" w:color="auto"/>
        <w:right w:val="none" w:sz="0" w:space="0" w:color="auto"/>
      </w:divBdr>
    </w:div>
    <w:div w:id="2093698786">
      <w:marLeft w:val="48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099207426">
      <w:marLeft w:val="48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411957">
      <w:marLeft w:val="48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183546">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6801529">
      <w:marLeft w:val="48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398094">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133481">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181122">
      <w:bodyDiv w:val="1"/>
      <w:marLeft w:val="0"/>
      <w:marRight w:val="0"/>
      <w:marTop w:val="0"/>
      <w:marBottom w:val="0"/>
      <w:divBdr>
        <w:top w:val="none" w:sz="0" w:space="0" w:color="auto"/>
        <w:left w:val="none" w:sz="0" w:space="0" w:color="auto"/>
        <w:bottom w:val="none" w:sz="0" w:space="0" w:color="auto"/>
        <w:right w:val="none" w:sz="0" w:space="0" w:color="auto"/>
      </w:divBdr>
    </w:div>
    <w:div w:id="2120371835">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07249">
      <w:marLeft w:val="48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031729">
      <w:marLeft w:val="480"/>
      <w:marRight w:val="0"/>
      <w:marTop w:val="0"/>
      <w:marBottom w:val="0"/>
      <w:divBdr>
        <w:top w:val="none" w:sz="0" w:space="0" w:color="auto"/>
        <w:left w:val="none" w:sz="0" w:space="0" w:color="auto"/>
        <w:bottom w:val="none" w:sz="0" w:space="0" w:color="auto"/>
        <w:right w:val="none" w:sz="0" w:space="0" w:color="auto"/>
      </w:divBdr>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0859475">
      <w:marLeft w:val="480"/>
      <w:marRight w:val="0"/>
      <w:marTop w:val="0"/>
      <w:marBottom w:val="0"/>
      <w:divBdr>
        <w:top w:val="none" w:sz="0" w:space="0" w:color="auto"/>
        <w:left w:val="none" w:sz="0" w:space="0" w:color="auto"/>
        <w:bottom w:val="none" w:sz="0" w:space="0" w:color="auto"/>
        <w:right w:val="none" w:sz="0" w:space="0" w:color="auto"/>
      </w:divBdr>
    </w:div>
    <w:div w:id="2130976636">
      <w:marLeft w:val="48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701380">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6673046">
      <w:marLeft w:val="480"/>
      <w:marRight w:val="0"/>
      <w:marTop w:val="0"/>
      <w:marBottom w:val="0"/>
      <w:divBdr>
        <w:top w:val="none" w:sz="0" w:space="0" w:color="auto"/>
        <w:left w:val="none" w:sz="0" w:space="0" w:color="auto"/>
        <w:bottom w:val="none" w:sz="0" w:space="0" w:color="auto"/>
        <w:right w:val="none" w:sz="0" w:space="0" w:color="auto"/>
      </w:divBdr>
    </w:div>
    <w:div w:id="2136867734">
      <w:bodyDiv w:val="1"/>
      <w:marLeft w:val="0"/>
      <w:marRight w:val="0"/>
      <w:marTop w:val="0"/>
      <w:marBottom w:val="0"/>
      <w:divBdr>
        <w:top w:val="none" w:sz="0" w:space="0" w:color="auto"/>
        <w:left w:val="none" w:sz="0" w:space="0" w:color="auto"/>
        <w:bottom w:val="none" w:sz="0" w:space="0" w:color="auto"/>
        <w:right w:val="none" w:sz="0" w:space="0" w:color="auto"/>
      </w:divBdr>
    </w:div>
    <w:div w:id="2137138443">
      <w:marLeft w:val="48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681118">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2117197">
      <w:bodyDiv w:val="1"/>
      <w:marLeft w:val="0"/>
      <w:marRight w:val="0"/>
      <w:marTop w:val="0"/>
      <w:marBottom w:val="0"/>
      <w:divBdr>
        <w:top w:val="none" w:sz="0" w:space="0" w:color="auto"/>
        <w:left w:val="none" w:sz="0" w:space="0" w:color="auto"/>
        <w:bottom w:val="none" w:sz="0" w:space="0" w:color="auto"/>
        <w:right w:val="none" w:sz="0" w:space="0" w:color="auto"/>
      </w:divBdr>
    </w:div>
    <w:div w:id="2142842678">
      <w:marLeft w:val="48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044134">
      <w:marLeft w:val="48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footer" Target="footer1.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header" Target="head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59155033BC549969C874DE9F27C08E6"/>
        <w:category>
          <w:name w:val="General"/>
          <w:gallery w:val="placeholder"/>
        </w:category>
        <w:types>
          <w:type w:val="bbPlcHdr"/>
        </w:types>
        <w:behaviors>
          <w:behavior w:val="content"/>
        </w:behaviors>
        <w:guid w:val="{DA4459E1-44C2-489E-8BF4-9A349DD63C43}"/>
      </w:docPartPr>
      <w:docPartBody>
        <w:p w:rsidR="00F454BE" w:rsidRDefault="00F454BE" w:rsidP="00F454BE">
          <w:pPr>
            <w:pStyle w:val="459155033BC549969C874DE9F27C08E6"/>
          </w:pPr>
          <w:r w:rsidRPr="001209A3">
            <w:rPr>
              <w:rStyle w:val="PlaceholderText"/>
            </w:rPr>
            <w:t>Click or tap here to enter text.</w:t>
          </w:r>
        </w:p>
      </w:docPartBody>
    </w:docPart>
    <w:docPart>
      <w:docPartPr>
        <w:name w:val="FB1F01FA7690414E9D6F70E482174ED8"/>
        <w:category>
          <w:name w:val="General"/>
          <w:gallery w:val="placeholder"/>
        </w:category>
        <w:types>
          <w:type w:val="bbPlcHdr"/>
        </w:types>
        <w:behaviors>
          <w:behavior w:val="content"/>
        </w:behaviors>
        <w:guid w:val="{19CC04E0-581E-4A3D-97E1-F01BB32120E0}"/>
      </w:docPartPr>
      <w:docPartBody>
        <w:p w:rsidR="00F50217" w:rsidRDefault="00F50217" w:rsidP="00F50217">
          <w:pPr>
            <w:pStyle w:val="FB1F01FA7690414E9D6F70E482174ED8"/>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356FD"/>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A70AD"/>
    <w:rsid w:val="003C5B60"/>
    <w:rsid w:val="003F45E8"/>
    <w:rsid w:val="00404F41"/>
    <w:rsid w:val="0045341F"/>
    <w:rsid w:val="00460CAD"/>
    <w:rsid w:val="004968A4"/>
    <w:rsid w:val="004A42D9"/>
    <w:rsid w:val="004C638C"/>
    <w:rsid w:val="00515645"/>
    <w:rsid w:val="00572C41"/>
    <w:rsid w:val="005A474D"/>
    <w:rsid w:val="005B0D66"/>
    <w:rsid w:val="005D0E80"/>
    <w:rsid w:val="005D3836"/>
    <w:rsid w:val="006715C2"/>
    <w:rsid w:val="006C6084"/>
    <w:rsid w:val="00775881"/>
    <w:rsid w:val="007B768A"/>
    <w:rsid w:val="008163D9"/>
    <w:rsid w:val="008309C8"/>
    <w:rsid w:val="008F7EDE"/>
    <w:rsid w:val="00903891"/>
    <w:rsid w:val="00924336"/>
    <w:rsid w:val="00934D91"/>
    <w:rsid w:val="009605EF"/>
    <w:rsid w:val="009A678B"/>
    <w:rsid w:val="009F7B80"/>
    <w:rsid w:val="00A1789D"/>
    <w:rsid w:val="00AA2CD0"/>
    <w:rsid w:val="00B14F52"/>
    <w:rsid w:val="00B526DC"/>
    <w:rsid w:val="00B646AF"/>
    <w:rsid w:val="00B722B1"/>
    <w:rsid w:val="00B96C7A"/>
    <w:rsid w:val="00BB611F"/>
    <w:rsid w:val="00BD5C9A"/>
    <w:rsid w:val="00BD6045"/>
    <w:rsid w:val="00BD6BF4"/>
    <w:rsid w:val="00C66B8F"/>
    <w:rsid w:val="00C72D33"/>
    <w:rsid w:val="00CB5C8D"/>
    <w:rsid w:val="00D21D6D"/>
    <w:rsid w:val="00D26288"/>
    <w:rsid w:val="00D701FB"/>
    <w:rsid w:val="00DD3CE3"/>
    <w:rsid w:val="00DF371E"/>
    <w:rsid w:val="00E10777"/>
    <w:rsid w:val="00E36B73"/>
    <w:rsid w:val="00EF2D6B"/>
    <w:rsid w:val="00F43259"/>
    <w:rsid w:val="00F454BE"/>
    <w:rsid w:val="00F50217"/>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6821B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0217"/>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459155033BC549969C874DE9F27C08E6">
    <w:name w:val="459155033BC549969C874DE9F27C08E6"/>
    <w:rsid w:val="00F454BE"/>
  </w:style>
  <w:style w:type="paragraph" w:customStyle="1" w:styleId="FB1F01FA7690414E9D6F70E482174ED8">
    <w:name w:val="FB1F01FA7690414E9D6F70E482174ED8"/>
    <w:rsid w:val="00F502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Bonardi et al., 1993; Hall et al., 1993; Zentall et al., 1993)&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170e8271-e479-3598-8204-d237e7478925&quot;,&quot;itemData&quot;:{&quot;type&quot;:&quot;chapter&quot;,&quot;id&quot;:&quot;170e8271-e479-3598-8204-d237e7478925&quot;,&quot;title&quot;:&quot;Common coding and stimulus class formation in pigeons&quot;,&quot;author&quot;:[{&quot;family&quot;:&quot;Zentall&quot;,&quot;given&quot;:&quot;T R&quot;,&quot;parse-names&quot;:false,&quot;dropping-particle&quot;:&quot;&quot;,&quot;non-dropping-particle&quot;:&quot;&quot;},{&quot;family&quot;:&quot;Sherburne&quot;,&quot;given&quot;:&quot;L M&quot;,&quot;parse-names&quot;:false,&quot;dropping-particle&quot;:&quot;&quot;,&quot;non-dropping-particle&quot;:&quot;&quot;},{&quot;family&quot;:&quot;Steirn&quot;,&quot;given&quot;:&quot;J N&quot;,&quot;parse-names&quot;:false,&quot;dropping-particle&quot;:&quot;&quot;,&quot;non-dropping-particle&quot;:&quot;&quot;}],&quot;container-title&quot;:&quot;Animal cognition: A tribute to Donald A. Riley&quot;,&quot;editor&quot;:[{&quot;family&quot;:&quot;Zentall&quot;,&quot;given&quot;:&quot;T R&quot;,&quot;parse-names&quot;:false,&quot;dropping-particle&quot;:&quot;&quot;,&quot;non-dropping-particle&quot;:&quot;&quot;}],&quot;issued&quot;:{&quot;date-parts&quot;:[[1993]]},&quot;page&quot;:&quot;217-236&quot;,&quot;publisher&quot;:&quot;Lawrence Erlbaum Associates, Inc.&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Kaiser et al., 1997; 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id&quot;:&quot;62801306-ef01-3157-b4b5-f29ea60a3922&quot;,&quot;itemData&quot;:{&quot;type&quot;:&quot;article-journal&quot;,&quot;id&quot;:&quot;62801306-ef01-3157-b4b5-f29ea60a3922&quot;,&quot;title&quot;:&quot;Perceptual learning in pigeons: Decreased ability to discriminate samples mapped onto the same comparison in many-to-one matching&quot;,&quot;author&quot;:[{&quot;family&quot;:&quot;Kaiser&quot;,&quot;given&quot;:&quot;Daren H.&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Zentall&quot;,&quot;given&quot;:&quot;Thomas R.&quot;,&quot;parse-names&quot;:false,&quot;dropping-particle&quot;:&quot;&quot;,&quot;non-dropping-particle&quot;:&quot;&quot;}],&quot;container-title&quot;:&quot;Psychonomic Bulletin and Review&quot;,&quot;container-title-short&quot;:&quot;Psychon Bull Rev&quot;,&quot;accessed&quot;:{&quot;date-parts&quot;:[[2025,9,3]]},&quot;DOI&quot;:&quot;10.3758/BF03210796/METRICS&quot;,&quot;ISSN&quot;:&quot;10699384&quot;,&quot;URL&quot;:&quot;https://link.springer.com/article/10.3758/BF03210796&quot;,&quot;issued&quot;:{&quot;date-parts&quot;:[[1997]]},&quot;page&quot;:&quot;378-381&quot;,&quot;abstract&quot;:&quot;Humans often treat two stimuli that are associated with a common response as similar in other contexts. They do so presumably because those stimuli become conceptually or perceptually more similar to each other (perceptual learning). An analogous phenomenon may occur in pigeons when they are trained with a matching-to-sample procedure in which more than one sample is mapped onto the same comparison. In the present research, pigeons were trained to select one comparison following either of two samples (S1 or S2) and to select the other comparison following either of two different samples (S3 or S4). When the samples were then presented as positive and negative stimuli in a simple successive discrimination, samples that had been associated with the same comparison during original training (e.g., S1 vs. S2) were more difficult to discriminate than were samples that had been associated with different comparisons (e.g., S1 vs. S3). Thus, it appears that perceptual learning occurs in pigeons as well.&quot;,&quot;publisher&quot;:&quot;Psychonomic Society Inc.&quot;,&quot;issue&quot;:&quot;3&quot;,&quot;volume&quot;:&quot;4&quot;},&quot;isTemporary&quot;:false}]},{&quot;citationID&quot;:&quot;MENDELEY_CITATION_a803f897-c11a-4dba-b1c9-9e929322846a&quot;,&quot;properties&quot;:{&quot;noteIndex&quot;:0},&quot;isEdited&quot;:false,&quot;manualOverride&quot;:{&quot;isManuallyOverridden&quot;:false,&quot;citeprocText&quot;:&quot;(Bonardi et al., 1993; Bonardi &amp;#38; Hall, 1994; Hall et al., 1993; 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51807861-9f46-30b4-83fb-de3cbd556309&quot;,&quot;itemData&quot;:{&quot;type&quot;:&quot;article-journal&quot;,&quot;id&quot;:&quot;51807861-9f46-30b4-83fb-de3cbd556309&quot;,&quot;title&quot;:&quot;Occasion-setting Training Renders Stimuli More Similar: Acquired Equivalence between the Targets of Feature-positive Discriminations&quot;,&quot;author&quot;:[{&quot;family&quot;:&quot;Bonardi&quot;,&quot;given&quot;:&quot;Charlotte&quot;,&quot;parse-names&quot;:false,&quot;dropping-particle&quot;:&quot;&quot;,&quot;non-dropping-particle&quot;:&quot;&quot;},{&quot;family&quot;:&quot;Hall&quot;,&quot;given&quot;:&quot;Geoffrey&quot;,&quot;parse-names&quot;:false,&quot;dropping-particle&quot;:&quot;&quot;,&quot;non-dropping-particle&quot;:&quot;&quot;}],&quot;container-title&quot;:&quot;The Quarterly Journal of Experimental Psychology Section B&quot;,&quot;accessed&quot;:{&quot;date-parts&quot;:[[2025,9,3]]},&quot;DOI&quot;:&quot;10.1080/14640749408401348;PAGE:STRING:ARTICLE/CHAPTER&quot;,&quot;ISSN&quot;:&quot;14641321&quot;,&quot;PMID&quot;:&quot;8165326&quot;,&quot;URL&quot;:&quot;/doi/pdf/10.1080/14640749408401348?download=true&quot;,&quot;issued&quot;:{&quot;date-parts&quot;:[[1994,2,1]]},&quot;page&quot;:&quot;63-81&quot;,&quot;abstract&quot;:&quot;In two experiments rats received training on two concurrent appetitive feature-positive discriminations. A preliminary test in Experiment 1 confirmed previous demonstrations of the transfer of occasion-setting properties—the feature from one of these discriminations was better able to facilitate responding to the occasion-set target CS from the second discrimination than to a control stimulus that had not been the subject of occasion-setting. The source of this transfer was investigated in a second phase of training, and in Experiment 2. In both experiments one of the occasion-set CSs was paired with food, and generalization of appetitive conditioned responding from this stimulus to the second occasion-set CS, and to a control cue, was examined. There was more generalization from the first occasion-set CS to the second CS that had also been occasion-set than to the control cue. This is taken as evidence that occasion-set CSs are rendered more similar as a result of their common training history. The implications of these findings for explaining transfer of occasion setting are discussed. © 1994 The Experimental Psychology Society&quot;,&quot;issue&quot;:&quot;1&quot;,&quot;volume&quot;:&quot;47&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fd034a36-a1da-48fd-9276-fa50eda223fa&quot;,&quot;properties&quot;:{&quot;noteIndex&quot;:0},&quot;isEdited&quot;:false,&quot;manualOverride&quot;:{&quot;isManuallyOverridden&quot;:false,&quot;citeprocText&quot;:&quot;(Bonardi et al., 2005; 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747e4594-39b2-3246-874c-d67bc4cf07cd&quot;,&quot;itemData&quot;:{&quot;type&quot;:&quot;article-journal&quot;,&quot;id&quot;:&quot;747e4594-39b2-3246-874c-d67bc4cf07cd&quot;,&quot;title&quot;:&quot;Acquired distinctiveness and equivalence in human discrimination learning: Evidence for an attentional process&quot;,&quot;author&quot;:[{&quot;family&quot;:&quot;Bonardi&quot;,&quot;given&quot;:&quot;Charlotte&quot;,&quot;parse-names&quot;:false,&quot;dropping-particle&quot;:&quot;&quot;,&quot;non-dropping-particle&quot;:&quot;&quot;},{&quot;family&quot;:&quot;Graham&quot;,&quot;given&quot;:&quot;Steven&quot;,&quot;parse-names&quot;:false,&quot;dropping-particle&quot;:&quot;&quot;,&quot;non-dropping-particle&quot;:&quot;&quot;},{&quot;family&quot;:&quot;Hall&quot;,&quot;given&quot;:&quot;Geoffrey&quot;,&quot;parse-names&quot;:false,&quot;dropping-particle&quot;:&quot;&quot;,&quot;non-dropping-particle&quot;:&quot;&quot;},{&quot;family&quot;:&quot;Mitchell&quot;,&quot;given&quot;:&quot;Chris&quot;,&quot;parse-names&quot;:false,&quot;dropping-particle&quot;:&quot;&quot;,&quot;non-dropping-particle&quot;:&quot;&quot;}],&quot;container-title&quot;:&quot;Psychonomic Bulletin and Review&quot;,&quot;container-title-short&quot;:&quot;Psychon Bull Rev&quot;,&quot;accessed&quot;:{&quot;date-parts&quot;:[[2025,9,3]]},&quot;DOI&quot;:&quot;10.3758/BF03196351/METRICS&quot;,&quot;ISSN&quot;:&quot;10699384&quot;,&quot;PMID&quot;:&quot;15945202&quot;,&quot;URL&quot;:&quot;https://link.springer.com/article/10.3758/BF03196351&quot;,&quot;issued&quot;:{&quot;date-parts&quot;:[[2005,9,21]]},&quot;page&quot;:&quot;88-92&quot;,&quot;abstract&quot;:&quot;In a first stage of training, participants learned to associate four visual cues (two different colors and two different shapes) with verbal labels. For Group S, one label was applied to both colors and another to both shapes; for Group D, one label was applied to one color and one shape, and the other label to the other cues. When subsequently required to learn a task in which a given motor response was required to one of the colors and one of the shapes, and a different response to the other color and the other shape, Group D learned more readily than Group S. The task was designed so that the associations formed during the first stage of training could not generate differential transfer to the second stage. The results are consistent, however, with the proposal that training in which similar cues are followed by different outcomes will engage a learning process that boosts the attention paid to features that distinguish these cues. Copyright 2005 Psychonomic Society, Inc.&quot;,&quot;publisher&quot;:&quot;Psychonomic Society Inc.&quot;,&quot;issue&quot;:&quot;1&quot;,&quot;volume&quot;:&quot;12&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 Zentall et al., 1991, 1992)&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082bcc0f-fbae-4ab6-94b2-0c33ddb3a5de&quot;,&quot;properties&quot;:{&quot;noteIndex&quot;:0},&quot;isEdited&quot;:false,&quot;manualOverride&quot;:{&quot;isManuallyOverridden&quot;:false,&quot;citeprocText&quot;:&quot;(Torgerson, 1958)&quot;,&quot;manualOverrideText&quot;:&quot;&quot;},&quot;citationTag&quot;:&quot;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quot;,&quot;citationItems&quot;:[{&quot;id&quot;:&quot;061a43ea-93b2-3c77-b0d4-8e5997e46fe5&quot;,&quot;itemData&quot;:{&quot;type&quot;:&quot;book&quot;,&quot;id&quot;:&quot;061a43ea-93b2-3c77-b0d4-8e5997e46fe5&quot;,&quot;title&quot;:&quot;Theory and methods of scaling&quot;,&quot;author&quot;:[{&quot;family&quot;:&quot;Torgerson&quot;,&quot;given&quot;:&quot;W S&quot;,&quot;parse-names&quot;:false,&quot;dropping-particle&quot;:&quot;&quot;,&quot;non-dropping-particle&quot;:&quot;&quot;}],&quot;issued&quot;:{&quot;date-parts&quot;:[[1958]]},&quot;publisher&quot;:&quot;Wiley&quot;,&quot;container-title-short&quot;:&quot;&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Kruschke, 1992; Miller &amp;#38; Dollard, 1941; Turner &amp;#38; Wasserman, 2023; Wasserman et al., 2015)&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6054e6e1-f4bf-3ceb-a7dc-cfd2e11d2216&quot;,&quot;itemData&quot;:{&quot;type&quot;:&quot;article-journal&quot;,&quot;id&quot;:&quot;6054e6e1-f4bf-3ceb-a7dc-cfd2e11d2216&quot;,&quot;title&quot;:&quot;Pigeons acquire multiple categories in parallel via associative learning: A parallel to human word learning?&quot;,&quot;author&quot;:[{&quot;family&quot;:&quot;Wasserman&quot;,&quot;given&quot;:&quot;Edward A.&quot;,&quot;parse-names&quot;:false,&quot;dropping-particle&quot;:&quot;&quot;,&quot;non-dropping-particle&quot;:&quot;&quot;},{&quot;family&quot;:&quot;Brooks&quot;,&quot;given&quot;:&quot;Daniel I.&quot;,&quot;parse-names&quot;:false,&quot;dropping-particle&quot;:&quot;&quot;,&quot;non-dropping-particle&quot;:&quot;&quot;},{&quot;family&quot;:&quot;McMurray&quot;,&quot;given&quot;:&quot;Bob&quot;,&quot;parse-names&quot;:false,&quot;dropping-particle&quot;:&quot;&quot;,&quot;non-dropping-particle&quot;:&quot;&quot;}],&quot;container-title&quot;:&quot;Cognition&quot;,&quot;container-title-short&quot;:&quot;Cognition&quot;,&quot;accessed&quot;:{&quot;date-parts&quot;:[[2025,9,3]]},&quot;DOI&quot;:&quot;10.1016/J.COGNITION.2014.11.020&quot;,&quot;ISSN&quot;:&quot;0010-0277&quot;,&quot;PMID&quot;:&quot;25497520&quot;,&quot;URL&quot;:&quot;https://www.sciencedirect.com/science/article/pii/S0010027714002406?via%3Dihub&quot;,&quot;issued&quot;:{&quot;date-parts&quot;:[[2015,3,1]]},&quot;page&quot;:&quot;99-122&quot;,&quot;abstract&quot;:&quot;Might there be parallels between category learning in animals and word learning in children? To examine this possibility, we devised a new associative learning technique for teaching pigeons to sort 128 photographs of objects into 16 human language categories. We found that pigeons learned all 16 categories in parallel, they perceived the perceptual coherence of the different object categories, and they generalized their categorization behavior to novel photographs from the training categories. More detailed analyses of the factors that predict trial-by-trial learning implicated a number of factors that may shape learning. First, we found considerable trial-by-trial dependency of pigeons' categorization responses, consistent with several recent studies that invoke this dependency to claim that humans acquire words via symbolic or inferential mechanisms; this finding suggests that such dependencies may also arise in associative systems. Second, our trial-by-trial analyses divulged seemingly irrelevant aspects of the categorization task, like the spatial location of the report responses, which influenced learning. Third, those trial-by-trial analyses also supported the possibility that learning may be determined both by strengthening correct stimulus-response associations and by weakening incorrect stimulus-response associations. The parallel between all these findings and important aspects of human word learning suggests that associative learning mechanisms may play a much stronger part in complex human behavior than is commonly believed.&quot;,&quot;publisher&quot;:&quot;Elsevier&quot;,&quot;volume&quot;:&quot;13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7cc65b1f-dd0f-475c-b1c4-cd9131c50b4b&quot;,&quot;properties&quot;:{&quot;noteIndex&quot;:0},&quot;isEdited&quot;:false,&quot;manualOverride&quot;:{&quot;isManuallyOverridden&quot;:false,&quot;citeprocText&quot;:&quot;(Kruschke, 1992)&quot;,&quot;manualOverrideText&quot;:&quot;&quot;},&quot;citationTag&quot;:&quot;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6d985791-889a-4c28-8b74-6830ef66c314&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ID&quot;:&quot;MENDELEY_CITATION_e3ffbfb0-6dc7-47f5-985b-28ff054f7639&quot;,&quot;properties&quot;:{&quot;noteIndex&quot;:0},&quot;isEdited&quot;:false,&quot;manualOverride&quot;:{&quot;isManuallyOverridden&quot;:false,&quot;citeprocText&quot;:&quot;(Kruschke, 1992)&quot;,&quot;manualOverrideText&quot;:&quot;&quot;},&quot;citationTag&quot;:&quot;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07314d24-9eec-44ba-af54-8512539466b5&quot;,&quot;properties&quot;:{&quot;noteIndex&quot;:0},&quot;isEdited&quot;:false,&quot;manualOverride&quot;:{&quot;isManuallyOverridden&quot;:true,&quot;citeprocText&quot;:&quot;(Turner &amp;#38; Wasserman, 2023)&quot;,&quot;manualOverrideText&quot;:&quot;Turner &amp; Wasserman (2023)&quot;},&quot;citationTag&quot;:&quot;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ID&quot;:&quot;MENDELEY_CITATION_e9fcca79-95b7-4fd3-8b85-19a1d459e67e&quot;,&quot;properties&quot;:{&quot;noteIndex&quot;:0},&quot;isEdited&quot;:false,&quot;manualOverride&quot;:{&quot;isManuallyOverridden&quot;:false,&quot;citeprocText&quot;:&quot;(Ashby &amp;#38; Gott, 1988)&quot;,&quot;manualOverrideText&quot;:&quot;&quot;},&quot;citationTag&quot;:&quot;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quot;,&quot;citationItems&quot;:[{&quot;id&quot;:&quot;4fcb84ec-8bda-36af-87eb-23dd4556292f&quot;,&quot;itemData&quot;:{&quot;type&quot;:&quot;article-journal&quot;,&quot;id&quot;:&quot;4fcb84ec-8bda-36af-87eb-23dd4556292f&quot;,&quot;title&quot;:&quot;Decision rules in the perception and categorization of multidimensional stimuli&quot;,&quot;author&quot;:[{&quot;family&quot;:&quot;Ashby&quot;,&quot;given&quot;:&quot;F. Gregory&quot;,&quot;parse-names&quot;:false,&quot;dropping-particle&quot;:&quot;&quot;,&quot;non-dropping-particle&quot;:&quot;&quot;},{&quot;family&quot;:&quot;Gott&quot;,&quot;given&quot;:&quot;Ralph E.&quot;,&quot;parse-names&quot;:false,&quot;dropping-particle&quot;:&quot;&quot;,&quot;non-dropping-particle&quot;:&quot;&quot;}],&quot;container-title&quot;:&quot;Journal of experimental psychology. Learning, memory, and cognition&quot;,&quot;container-title-short&quot;:&quot;J Exp Psychol Learn Mem Cogn&quot;,&quot;accessed&quot;:{&quot;date-parts&quot;:[[2025,9,11]]},&quot;DOI&quot;:&quot;10.1037//0278-7393.14.1.33&quot;,&quot;ISSN&quot;:&quot;0278-7393&quot;,&quot;PMID&quot;:&quot;2963894&quot;,&quot;URL&quot;:&quot;https://pubmed.ncbi.nlm.nih.gov/2963894/&quot;,&quot;issued&quot;:{&quot;date-parts&quot;:[[1988]]},&quot;page&quot;:&quot;33-53&quot;,&quot;publisher&quot;:&quot;J Exp Psychol Learn Mem Cogn&quot;,&quot;issue&quot;:&quot;1&quot;,&quot;volume&quot;:&quot;14&quot;},&quot;isTemporary&quot;:false}]},{&quot;citationID&quot;:&quot;MENDELEY_CITATION_6f2c2053-3360-4096-ac85-2e086da4fcc5&quot;,&quot;properties&quot;:{&quot;noteIndex&quot;:0},&quot;isEdited&quot;:false,&quot;manualOverride&quot;:{&quot;isManuallyOverridden&quot;:false,&quot;citeprocText&quot;:&quot;(Kruschke, 1992; Turner &amp;#38; Wasserman, 2023)&quot;,&quot;manualOverrideText&quot;:&quot;&quot;},&quot;citationTag&quot;:&quot;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Donahoe et al., 1993;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quot;},{&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1a633079-8967-49a0-b392-289fdd6fcd18&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quot;,&quot;citationItems&quot;:[{&quot;id&quot;:&quot;54c43aa1-96c7-3aca-84fb-3857d565a1e1&quot;,&quot;itemData&quot;:{&quot;type&quot;:&quot;chapter&quot;,&quot;id&quot;:&quot;54c43aa1-96c7-3aca-84fb-3857d565a1e1&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editor&quot;:[{&quot;family&quot;:&quot;Rumelhart&quot;,&quot;given&quot;:&quot;D. E.&quot;,&quot;parse-names&quot;:false,&quot;dropping-particle&quot;:&quot;&quot;,&quot;non-dropping-particle&quot;:&quot;&quot;},{&quot;family&quot;:&quot;McClelland&quot;,&quot;given&quot;:&quot;J. L.&quot;,&quot;parse-names&quot;:false,&quot;dropping-particle&quot;:&quot;&quot;,&quot;non-dropping-particle&quot;:&quot;&quot;},{&quot;family&quot;:&quot;the PDP Research Group&quot;,&quot;given&quot;:&quot;&quot;,&quot;parse-names&quot;:false,&quot;dropping-particle&quot;:&quot;&quot;,&quot;non-dropping-particle&quot;:&quot;&quot;}],&quot;issued&quot;:{&quot;date-parts&quot;:[[1986]]},&quot;publisher-place&quot;:&quot;Cambridge, Ma&quot;,&quot;page&quot;:&quot;318-362&quot;,&quot;publisher&quot;:&quot;MIT Press&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2492</TotalTime>
  <Pages>32</Pages>
  <Words>12980</Words>
  <Characters>73990</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86</cp:revision>
  <dcterms:created xsi:type="dcterms:W3CDTF">2025-09-09T16:11:00Z</dcterms:created>
  <dcterms:modified xsi:type="dcterms:W3CDTF">2025-09-15T17:34:00Z</dcterms:modified>
</cp:coreProperties>
</file>